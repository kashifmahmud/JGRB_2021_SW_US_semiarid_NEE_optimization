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C656" w14:textId="1CF6564F" w:rsidR="00B20A0D" w:rsidRPr="00B20A0D" w:rsidRDefault="00A65CBD" w:rsidP="00B06F9A">
      <w:pPr>
        <w:pStyle w:val="Title"/>
        <w:spacing w:line="360" w:lineRule="auto"/>
      </w:pPr>
      <w:r>
        <w:rPr>
          <w:bCs/>
          <w:vertAlign w:val="subscript"/>
        </w:rPr>
        <w:softHyphen/>
      </w:r>
      <w:r w:rsidR="00B20A0D" w:rsidRPr="00B20A0D">
        <w:rPr>
          <w:bCs/>
        </w:rPr>
        <w:t xml:space="preserve">Optimizing </w:t>
      </w:r>
      <w:r w:rsidR="005007DD">
        <w:rPr>
          <w:bCs/>
        </w:rPr>
        <w:t xml:space="preserve">Carbon Cycle </w:t>
      </w:r>
      <w:r w:rsidR="00B20A0D">
        <w:rPr>
          <w:bCs/>
        </w:rPr>
        <w:t>P</w:t>
      </w:r>
      <w:r w:rsidR="00B20A0D" w:rsidRPr="00B20A0D">
        <w:rPr>
          <w:bCs/>
        </w:rPr>
        <w:t xml:space="preserve">arameters </w:t>
      </w:r>
      <w:r w:rsidR="00B20A0D">
        <w:rPr>
          <w:bCs/>
        </w:rPr>
        <w:t>D</w:t>
      </w:r>
      <w:r w:rsidR="00B20A0D" w:rsidRPr="00B20A0D">
        <w:rPr>
          <w:bCs/>
        </w:rPr>
        <w:t xml:space="preserve">rastically </w:t>
      </w:r>
      <w:r w:rsidR="00B20A0D">
        <w:rPr>
          <w:bCs/>
        </w:rPr>
        <w:t>I</w:t>
      </w:r>
      <w:r w:rsidR="00B20A0D" w:rsidRPr="00B20A0D">
        <w:rPr>
          <w:bCs/>
        </w:rPr>
        <w:t xml:space="preserve">mproves Terrestrial Biosphere Model Underestimates of Dryland </w:t>
      </w:r>
      <w:r w:rsidR="005007DD">
        <w:rPr>
          <w:bCs/>
        </w:rPr>
        <w:t xml:space="preserve">Mean </w:t>
      </w:r>
      <w:r w:rsidR="00B20A0D" w:rsidRPr="00B20A0D">
        <w:rPr>
          <w:bCs/>
        </w:rPr>
        <w:t>Net CO</w:t>
      </w:r>
      <w:r w:rsidR="00B20A0D" w:rsidRPr="00B20A0D">
        <w:rPr>
          <w:bCs/>
          <w:vertAlign w:val="subscript"/>
        </w:rPr>
        <w:t xml:space="preserve">2 </w:t>
      </w:r>
      <w:r w:rsidR="00B20A0D" w:rsidRPr="00B20A0D">
        <w:rPr>
          <w:bCs/>
        </w:rPr>
        <w:t xml:space="preserve">Flux </w:t>
      </w:r>
      <w:r w:rsidR="005007DD">
        <w:rPr>
          <w:bCs/>
        </w:rPr>
        <w:t xml:space="preserve">and its </w:t>
      </w:r>
      <w:r w:rsidR="00B20A0D" w:rsidRPr="00B20A0D">
        <w:rPr>
          <w:bCs/>
        </w:rPr>
        <w:t>Inter-Annual Variability</w:t>
      </w:r>
    </w:p>
    <w:p w14:paraId="6875C344" w14:textId="4560B067" w:rsidR="00C94AA5" w:rsidRPr="009055E3" w:rsidRDefault="00C94AA5" w:rsidP="00B06F9A">
      <w:pPr>
        <w:pStyle w:val="Title"/>
        <w:spacing w:line="360" w:lineRule="auto"/>
        <w:jc w:val="left"/>
      </w:pPr>
    </w:p>
    <w:p w14:paraId="169EDF0A" w14:textId="3530305F" w:rsidR="00147C64" w:rsidRPr="009055E3" w:rsidRDefault="00147C64" w:rsidP="00B06F9A">
      <w:pPr>
        <w:pStyle w:val="Authors"/>
        <w:spacing w:line="360" w:lineRule="auto"/>
        <w:rPr>
          <w:vertAlign w:val="superscript"/>
        </w:rPr>
      </w:pPr>
      <w:r w:rsidRPr="009055E3">
        <w:t>K. Mahmud</w:t>
      </w:r>
      <w:r w:rsidRPr="009055E3">
        <w:rPr>
          <w:vertAlign w:val="superscript"/>
        </w:rPr>
        <w:t>1</w:t>
      </w:r>
      <w:r w:rsidRPr="009055E3">
        <w:t xml:space="preserve">, </w:t>
      </w:r>
      <w:r w:rsidR="00D7779B" w:rsidRPr="009055E3">
        <w:t>R. L. Scott</w:t>
      </w:r>
      <w:r w:rsidR="00D7779B" w:rsidRPr="009055E3">
        <w:rPr>
          <w:vertAlign w:val="superscript"/>
        </w:rPr>
        <w:t>2</w:t>
      </w:r>
      <w:r w:rsidR="00D7779B" w:rsidRPr="009055E3">
        <w:t xml:space="preserve">, </w:t>
      </w:r>
      <w:r w:rsidRPr="009055E3">
        <w:t>J. A. Biederman</w:t>
      </w:r>
      <w:r w:rsidRPr="009055E3">
        <w:rPr>
          <w:vertAlign w:val="superscript"/>
        </w:rPr>
        <w:t>2</w:t>
      </w:r>
      <w:r w:rsidRPr="009055E3">
        <w:t>, M. E. Litvak</w:t>
      </w:r>
      <w:r w:rsidRPr="009055E3">
        <w:rPr>
          <w:vertAlign w:val="superscript"/>
        </w:rPr>
        <w:t>3</w:t>
      </w:r>
      <w:r w:rsidRPr="009055E3">
        <w:t>, T. Kolb</w:t>
      </w:r>
      <w:r w:rsidRPr="009055E3">
        <w:rPr>
          <w:vertAlign w:val="superscript"/>
        </w:rPr>
        <w:t>4</w:t>
      </w:r>
      <w:r w:rsidRPr="009055E3">
        <w:t>, T. P. Meyers</w:t>
      </w:r>
      <w:r w:rsidRPr="009055E3">
        <w:rPr>
          <w:vertAlign w:val="superscript"/>
        </w:rPr>
        <w:t>5</w:t>
      </w:r>
      <w:r w:rsidRPr="009055E3">
        <w:t>, P. Krishnan</w:t>
      </w:r>
      <w:r w:rsidRPr="009055E3">
        <w:rPr>
          <w:vertAlign w:val="superscript"/>
        </w:rPr>
        <w:t>5,6</w:t>
      </w:r>
      <w:r w:rsidRPr="009055E3">
        <w:t>, V. Bastrikov</w:t>
      </w:r>
      <w:r w:rsidRPr="009055E3">
        <w:rPr>
          <w:vertAlign w:val="superscript"/>
        </w:rPr>
        <w:t>7,8</w:t>
      </w:r>
      <w:r w:rsidRPr="009055E3">
        <w:t>, and N. MacBean</w:t>
      </w:r>
      <w:r w:rsidRPr="009055E3">
        <w:rPr>
          <w:vertAlign w:val="superscript"/>
        </w:rPr>
        <w:t>1</w:t>
      </w:r>
    </w:p>
    <w:p w14:paraId="786F1058" w14:textId="406C454B" w:rsidR="00147C64" w:rsidRPr="009055E3" w:rsidRDefault="00147C64" w:rsidP="00B06F9A">
      <w:pPr>
        <w:pStyle w:val="Affiliation"/>
        <w:spacing w:line="360" w:lineRule="auto"/>
      </w:pPr>
      <w:r w:rsidRPr="009055E3">
        <w:rPr>
          <w:vertAlign w:val="superscript"/>
        </w:rPr>
        <w:t>1</w:t>
      </w:r>
      <w:r w:rsidRPr="009055E3">
        <w:t>Department of Geography, Indiana University, Bloomington, IN 47405, USA</w:t>
      </w:r>
    </w:p>
    <w:p w14:paraId="57D2F4EE" w14:textId="77777777" w:rsidR="00147C64" w:rsidRPr="009055E3" w:rsidRDefault="00147C64" w:rsidP="00B06F9A">
      <w:pPr>
        <w:pStyle w:val="Affiliation"/>
        <w:spacing w:line="360" w:lineRule="auto"/>
      </w:pPr>
      <w:r w:rsidRPr="009055E3">
        <w:rPr>
          <w:vertAlign w:val="superscript"/>
        </w:rPr>
        <w:t>2</w:t>
      </w:r>
      <w:r w:rsidRPr="009055E3">
        <w:t>Southwest Watershed Research Center, United States Department of Agriculture, Agricultural Research Service, Tucson, AZ 85719, USA</w:t>
      </w:r>
    </w:p>
    <w:p w14:paraId="530B3D21" w14:textId="77777777" w:rsidR="00147C64" w:rsidRPr="009055E3" w:rsidRDefault="00147C64" w:rsidP="00B06F9A">
      <w:pPr>
        <w:pStyle w:val="Affiliation"/>
        <w:spacing w:line="360" w:lineRule="auto"/>
      </w:pPr>
      <w:r w:rsidRPr="009055E3">
        <w:rPr>
          <w:vertAlign w:val="superscript"/>
        </w:rPr>
        <w:t>3</w:t>
      </w:r>
      <w:r w:rsidRPr="009055E3">
        <w:t>Department of Biology, University of New Mexico, Albuquerque, NM, 87131, USA</w:t>
      </w:r>
    </w:p>
    <w:p w14:paraId="7134FFB0" w14:textId="77777777" w:rsidR="00147C64" w:rsidRPr="009055E3" w:rsidRDefault="00147C64" w:rsidP="00B06F9A">
      <w:pPr>
        <w:pStyle w:val="Affiliation"/>
        <w:spacing w:line="360" w:lineRule="auto"/>
      </w:pPr>
      <w:r w:rsidRPr="009055E3">
        <w:rPr>
          <w:vertAlign w:val="superscript"/>
        </w:rPr>
        <w:t>4</w:t>
      </w:r>
      <w:r w:rsidRPr="009055E3">
        <w:t>School of Forestry, Northern Arizona University, Flagstaff, AZ, 86011, USA</w:t>
      </w:r>
    </w:p>
    <w:p w14:paraId="194207F0" w14:textId="77777777" w:rsidR="00147C64" w:rsidRPr="009055E3" w:rsidRDefault="00147C64" w:rsidP="00B06F9A">
      <w:pPr>
        <w:pStyle w:val="Affiliation"/>
        <w:spacing w:line="360" w:lineRule="auto"/>
      </w:pPr>
      <w:r w:rsidRPr="009055E3">
        <w:rPr>
          <w:vertAlign w:val="superscript"/>
        </w:rPr>
        <w:t>5</w:t>
      </w:r>
      <w:r w:rsidRPr="009055E3">
        <w:t>NOAA/ARL Atmospheric Turbulence and Diffusion Division, Oak Ridge, TN, 37830, USA</w:t>
      </w:r>
    </w:p>
    <w:p w14:paraId="1537458D" w14:textId="77777777" w:rsidR="00147C64" w:rsidRPr="009055E3" w:rsidRDefault="00147C64" w:rsidP="00B06F9A">
      <w:pPr>
        <w:pStyle w:val="Affiliation"/>
        <w:spacing w:line="360" w:lineRule="auto"/>
      </w:pPr>
      <w:r w:rsidRPr="009055E3">
        <w:rPr>
          <w:vertAlign w:val="superscript"/>
        </w:rPr>
        <w:t>6</w:t>
      </w:r>
      <w:r w:rsidRPr="009055E3">
        <w:t>Oak Ridge Associated Universities, Oak Ridge, TN, 37830, USA</w:t>
      </w:r>
    </w:p>
    <w:p w14:paraId="0473F104" w14:textId="77777777" w:rsidR="00147C64" w:rsidRPr="009055E3" w:rsidRDefault="00147C64" w:rsidP="00B06F9A">
      <w:pPr>
        <w:pStyle w:val="Affiliation"/>
        <w:spacing w:line="360" w:lineRule="auto"/>
      </w:pPr>
      <w:r w:rsidRPr="009055E3">
        <w:rPr>
          <w:vertAlign w:val="superscript"/>
        </w:rPr>
        <w:t>7</w:t>
      </w:r>
      <w:r w:rsidRPr="009055E3">
        <w:t xml:space="preserve">Laboratoire des Sciences du </w:t>
      </w:r>
      <w:proofErr w:type="spellStart"/>
      <w:r w:rsidRPr="009055E3">
        <w:t>Climat</w:t>
      </w:r>
      <w:proofErr w:type="spellEnd"/>
      <w:r w:rsidRPr="009055E3">
        <w:t xml:space="preserve"> et de </w:t>
      </w:r>
      <w:proofErr w:type="spellStart"/>
      <w:r w:rsidRPr="009055E3">
        <w:t>l’Environnement</w:t>
      </w:r>
      <w:proofErr w:type="spellEnd"/>
      <w:r w:rsidRPr="009055E3">
        <w:t xml:space="preserve">, LSCE/IPSL, CEA-CNRS-UVSQ, </w:t>
      </w:r>
      <w:proofErr w:type="spellStart"/>
      <w:r w:rsidRPr="009055E3">
        <w:t>Universite</w:t>
      </w:r>
      <w:proofErr w:type="spellEnd"/>
      <w:r w:rsidRPr="009055E3">
        <w:t>́ Paris-</w:t>
      </w:r>
      <w:proofErr w:type="spellStart"/>
      <w:r w:rsidRPr="009055E3">
        <w:t>Saclay</w:t>
      </w:r>
      <w:proofErr w:type="spellEnd"/>
      <w:r w:rsidRPr="009055E3">
        <w:t>, Gif-sur-Yvette, F-91191, France</w:t>
      </w:r>
    </w:p>
    <w:p w14:paraId="6EF1E22B" w14:textId="77777777" w:rsidR="00147C64" w:rsidRPr="009055E3" w:rsidRDefault="00147C64" w:rsidP="00B06F9A">
      <w:pPr>
        <w:pStyle w:val="Affiliation"/>
        <w:spacing w:line="360" w:lineRule="auto"/>
      </w:pPr>
      <w:r w:rsidRPr="009055E3">
        <w:rPr>
          <w:vertAlign w:val="superscript"/>
        </w:rPr>
        <w:t>8</w:t>
      </w:r>
      <w:r w:rsidRPr="009055E3">
        <w:t>Now at: Science Partners, Paris, 75010, France</w:t>
      </w:r>
    </w:p>
    <w:p w14:paraId="5614852F" w14:textId="262619FC" w:rsidR="00DE3F91" w:rsidRPr="009055E3" w:rsidRDefault="008A6077" w:rsidP="00B06F9A">
      <w:pPr>
        <w:pStyle w:val="Affiliation"/>
        <w:spacing w:line="360" w:lineRule="auto"/>
      </w:pPr>
      <w:r w:rsidRPr="009055E3">
        <w:t>Correspond</w:t>
      </w:r>
      <w:r w:rsidR="00DE3F91" w:rsidRPr="009055E3">
        <w:t>ing</w:t>
      </w:r>
      <w:r w:rsidRPr="009055E3">
        <w:t xml:space="preserve"> </w:t>
      </w:r>
      <w:r w:rsidR="006F662E" w:rsidRPr="009055E3">
        <w:t>author:</w:t>
      </w:r>
      <w:r w:rsidRPr="009055E3">
        <w:t xml:space="preserve"> </w:t>
      </w:r>
      <w:r w:rsidR="00147C64" w:rsidRPr="009055E3">
        <w:t>Kashif</w:t>
      </w:r>
      <w:r w:rsidR="00DE3F91" w:rsidRPr="009055E3">
        <w:t xml:space="preserve"> </w:t>
      </w:r>
      <w:r w:rsidR="00147C64" w:rsidRPr="009055E3">
        <w:t>Mahmud</w:t>
      </w:r>
      <w:r w:rsidR="00DE3F91" w:rsidRPr="009055E3">
        <w:t xml:space="preserve"> (</w:t>
      </w:r>
      <w:r w:rsidR="00147C64" w:rsidRPr="009055E3">
        <w:t>kmahmud@iu.edu)</w:t>
      </w:r>
      <w:r w:rsidR="00DE3F91" w:rsidRPr="009055E3">
        <w:t xml:space="preserve"> </w:t>
      </w:r>
    </w:p>
    <w:p w14:paraId="52EAA876" w14:textId="0F4D9CB3" w:rsidR="00C94AA5" w:rsidRPr="009055E3" w:rsidRDefault="00C94AA5" w:rsidP="00B06F9A">
      <w:pPr>
        <w:pStyle w:val="Heading-Main"/>
        <w:spacing w:line="360" w:lineRule="auto"/>
      </w:pPr>
      <w:r w:rsidRPr="009055E3">
        <w:t>Key Points:</w:t>
      </w:r>
    </w:p>
    <w:p w14:paraId="31AB05F7" w14:textId="77777777" w:rsidR="009249E2" w:rsidRPr="009249E2" w:rsidRDefault="009249E2" w:rsidP="009249E2">
      <w:pPr>
        <w:numPr>
          <w:ilvl w:val="0"/>
          <w:numId w:val="12"/>
        </w:numPr>
        <w:spacing w:line="360" w:lineRule="auto"/>
        <w:rPr>
          <w:rFonts w:eastAsia="Times New Roman"/>
          <w:sz w:val="24"/>
          <w:szCs w:val="24"/>
        </w:rPr>
      </w:pPr>
      <w:r w:rsidRPr="009249E2">
        <w:rPr>
          <w:rFonts w:eastAsia="Times New Roman"/>
          <w:sz w:val="24"/>
          <w:szCs w:val="24"/>
        </w:rPr>
        <w:t>ORCHIDEE terrestrial biosphere model drastically underestimates dryland mean annual net CO</w:t>
      </w:r>
      <w:r w:rsidRPr="009249E2">
        <w:rPr>
          <w:rFonts w:eastAsia="Times New Roman"/>
          <w:sz w:val="24"/>
          <w:szCs w:val="24"/>
          <w:vertAlign w:val="subscript"/>
        </w:rPr>
        <w:t>2</w:t>
      </w:r>
      <w:r w:rsidRPr="009249E2">
        <w:rPr>
          <w:rFonts w:eastAsia="Times New Roman"/>
          <w:sz w:val="24"/>
          <w:szCs w:val="24"/>
        </w:rPr>
        <w:t xml:space="preserve"> fluxes and their inter-annual variability (IAV)</w:t>
      </w:r>
    </w:p>
    <w:p w14:paraId="6835E659" w14:textId="77777777" w:rsidR="009249E2" w:rsidRDefault="009249E2" w:rsidP="00B06F9A">
      <w:pPr>
        <w:numPr>
          <w:ilvl w:val="0"/>
          <w:numId w:val="12"/>
        </w:numPr>
        <w:spacing w:line="360" w:lineRule="auto"/>
        <w:rPr>
          <w:rFonts w:eastAsia="Times New Roman"/>
          <w:sz w:val="24"/>
          <w:szCs w:val="24"/>
        </w:rPr>
      </w:pPr>
      <w:r w:rsidRPr="009249E2">
        <w:rPr>
          <w:rFonts w:eastAsia="Times New Roman"/>
          <w:sz w:val="24"/>
          <w:szCs w:val="24"/>
        </w:rPr>
        <w:t>Optimizing phenology, carbon allocation, and respiration parameters are crucial for capturing net CO</w:t>
      </w:r>
      <w:r w:rsidRPr="009249E2">
        <w:rPr>
          <w:rFonts w:eastAsia="Times New Roman"/>
          <w:sz w:val="24"/>
          <w:szCs w:val="24"/>
          <w:vertAlign w:val="subscript"/>
        </w:rPr>
        <w:t>2</w:t>
      </w:r>
      <w:r w:rsidRPr="009249E2">
        <w:rPr>
          <w:rFonts w:eastAsia="Times New Roman"/>
          <w:sz w:val="24"/>
          <w:szCs w:val="24"/>
        </w:rPr>
        <w:t xml:space="preserve"> flux mean and IAV</w:t>
      </w:r>
    </w:p>
    <w:p w14:paraId="5C03B4CB" w14:textId="1C9305C2" w:rsidR="00B719C8" w:rsidRPr="009249E2" w:rsidRDefault="006838CF" w:rsidP="00B06F9A">
      <w:pPr>
        <w:numPr>
          <w:ilvl w:val="0"/>
          <w:numId w:val="12"/>
        </w:numPr>
        <w:spacing w:line="360" w:lineRule="auto"/>
        <w:rPr>
          <w:rFonts w:eastAsia="Times New Roman"/>
          <w:sz w:val="24"/>
          <w:szCs w:val="24"/>
        </w:rPr>
      </w:pPr>
      <w:r w:rsidRPr="006838CF">
        <w:rPr>
          <w:rFonts w:eastAsia="Times New Roman"/>
          <w:sz w:val="24"/>
          <w:szCs w:val="24"/>
        </w:rPr>
        <w:t>Models need to be optimized against dryland CO</w:t>
      </w:r>
      <w:r w:rsidRPr="006838CF">
        <w:rPr>
          <w:rFonts w:eastAsia="Times New Roman"/>
          <w:sz w:val="24"/>
          <w:szCs w:val="24"/>
          <w:vertAlign w:val="subscript"/>
        </w:rPr>
        <w:t>2</w:t>
      </w:r>
      <w:r w:rsidRPr="006838CF">
        <w:rPr>
          <w:rFonts w:eastAsia="Times New Roman"/>
          <w:sz w:val="24"/>
          <w:szCs w:val="24"/>
        </w:rPr>
        <w:t xml:space="preserve"> flux data to achieve accurate predictions of drylan</w:t>
      </w:r>
      <w:r>
        <w:rPr>
          <w:rFonts w:eastAsia="Times New Roman"/>
          <w:sz w:val="24"/>
          <w:szCs w:val="24"/>
        </w:rPr>
        <w:t>d’s</w:t>
      </w:r>
      <w:r w:rsidRPr="006838CF">
        <w:rPr>
          <w:rFonts w:eastAsia="Times New Roman"/>
          <w:sz w:val="24"/>
          <w:szCs w:val="24"/>
        </w:rPr>
        <w:t xml:space="preserve"> role in global C cycle variability </w:t>
      </w:r>
      <w:r w:rsidR="00B719C8" w:rsidRPr="009055E3">
        <w:br w:type="page"/>
      </w:r>
    </w:p>
    <w:p w14:paraId="2659CCE1" w14:textId="77777777" w:rsidR="002F3B11" w:rsidRPr="009055E3" w:rsidRDefault="008A6077" w:rsidP="00B06F9A">
      <w:pPr>
        <w:pStyle w:val="Heading-Main"/>
        <w:spacing w:line="360" w:lineRule="auto"/>
      </w:pPr>
      <w:r w:rsidRPr="009055E3">
        <w:lastRenderedPageBreak/>
        <w:t>Abstract</w:t>
      </w:r>
    </w:p>
    <w:p w14:paraId="46E60B04" w14:textId="02ACF8E4" w:rsidR="00F37189" w:rsidRDefault="00F37189" w:rsidP="00B06F9A">
      <w:pPr>
        <w:spacing w:line="360" w:lineRule="auto"/>
        <w:rPr>
          <w:rFonts w:eastAsia="Times New Roman"/>
          <w:color w:val="000000"/>
          <w:sz w:val="24"/>
          <w:szCs w:val="24"/>
        </w:rPr>
      </w:pPr>
      <w:r w:rsidRPr="00F37189">
        <w:rPr>
          <w:rFonts w:eastAsia="Times New Roman"/>
          <w:color w:val="000000"/>
          <w:sz w:val="24"/>
          <w:szCs w:val="24"/>
        </w:rPr>
        <w:t>Dryland ecosystems occupy ~40% of the land surface and are thought to dominate global carbon (C) cycle</w:t>
      </w:r>
      <w:r w:rsidR="001C0C11">
        <w:rPr>
          <w:rFonts w:eastAsia="Times New Roman"/>
          <w:color w:val="000000"/>
          <w:sz w:val="24"/>
          <w:szCs w:val="24"/>
        </w:rPr>
        <w:t xml:space="preserve"> inter-annual variability (</w:t>
      </w:r>
      <w:r w:rsidR="00D7779B">
        <w:rPr>
          <w:rFonts w:eastAsia="Times New Roman"/>
          <w:color w:val="000000"/>
          <w:sz w:val="24"/>
          <w:szCs w:val="24"/>
        </w:rPr>
        <w:t>IAV</w:t>
      </w:r>
      <w:r w:rsidR="001C0C11">
        <w:rPr>
          <w:rFonts w:eastAsia="Times New Roman"/>
          <w:color w:val="000000"/>
          <w:sz w:val="24"/>
          <w:szCs w:val="24"/>
        </w:rPr>
        <w:t>)</w:t>
      </w:r>
      <w:r w:rsidRPr="00F37189">
        <w:rPr>
          <w:rFonts w:eastAsia="Times New Roman"/>
          <w:color w:val="000000"/>
          <w:sz w:val="24"/>
          <w:szCs w:val="24"/>
        </w:rPr>
        <w:t>. Therefore, it is imperative that global terrestrial biosphere models (TBMs), which form the land component of IPCC earth system models, are able to accurately simulate dryland vegetation and biogeochemical processes. However, compared to more mesic ecosystems, TBMs have not been widely tested or optimized against in situ dryland ecosystem CO</w:t>
      </w:r>
      <w:r w:rsidRPr="00F37189">
        <w:rPr>
          <w:rFonts w:eastAsia="Times New Roman"/>
          <w:color w:val="000000"/>
          <w:sz w:val="14"/>
          <w:szCs w:val="14"/>
          <w:vertAlign w:val="subscript"/>
        </w:rPr>
        <w:t>2</w:t>
      </w:r>
      <w:r w:rsidRPr="00F37189">
        <w:rPr>
          <w:rFonts w:eastAsia="Times New Roman"/>
          <w:color w:val="000000"/>
          <w:sz w:val="24"/>
          <w:szCs w:val="24"/>
        </w:rPr>
        <w:t xml:space="preserve"> fluxes. Here, we address this gap using a Bayesian data assimilation system and 89 site-years of daily </w:t>
      </w:r>
      <w:r w:rsidR="002F4CC9" w:rsidRPr="00F37189">
        <w:rPr>
          <w:rFonts w:eastAsia="Times New Roman"/>
          <w:color w:val="000000"/>
          <w:sz w:val="24"/>
          <w:szCs w:val="24"/>
        </w:rPr>
        <w:t>net CO</w:t>
      </w:r>
      <w:r w:rsidR="002F4CC9" w:rsidRPr="00F37189">
        <w:rPr>
          <w:rFonts w:eastAsia="Times New Roman"/>
          <w:color w:val="000000"/>
          <w:sz w:val="14"/>
          <w:szCs w:val="14"/>
          <w:vertAlign w:val="subscript"/>
        </w:rPr>
        <w:t>2</w:t>
      </w:r>
      <w:r w:rsidR="002F4CC9" w:rsidRPr="00F37189">
        <w:rPr>
          <w:rFonts w:eastAsia="Times New Roman"/>
          <w:color w:val="000000"/>
          <w:sz w:val="24"/>
          <w:szCs w:val="24"/>
        </w:rPr>
        <w:t xml:space="preserve"> flux (net ecosystem exchange - NEE)</w:t>
      </w:r>
      <w:r w:rsidR="002F4CC9">
        <w:rPr>
          <w:rFonts w:eastAsia="Times New Roman"/>
          <w:color w:val="000000"/>
          <w:sz w:val="24"/>
          <w:szCs w:val="24"/>
        </w:rPr>
        <w:t xml:space="preserve"> </w:t>
      </w:r>
      <w:r w:rsidRPr="00F37189">
        <w:rPr>
          <w:rFonts w:eastAsia="Times New Roman"/>
          <w:color w:val="000000"/>
          <w:sz w:val="24"/>
          <w:szCs w:val="24"/>
        </w:rPr>
        <w:t xml:space="preserve">data from 12 southwest US </w:t>
      </w:r>
      <w:proofErr w:type="spellStart"/>
      <w:r w:rsidRPr="00F37189">
        <w:rPr>
          <w:rFonts w:eastAsia="Times New Roman"/>
          <w:color w:val="000000"/>
          <w:sz w:val="24"/>
          <w:szCs w:val="24"/>
        </w:rPr>
        <w:t>Ameriflux</w:t>
      </w:r>
      <w:proofErr w:type="spellEnd"/>
      <w:r w:rsidRPr="00F37189">
        <w:rPr>
          <w:rFonts w:eastAsia="Times New Roman"/>
          <w:color w:val="000000"/>
          <w:sz w:val="24"/>
          <w:szCs w:val="24"/>
        </w:rPr>
        <w:t xml:space="preserve"> sites spanning forest, shrub and grass dryland ecosystems</w:t>
      </w:r>
      <w:r w:rsidR="001C0C11">
        <w:rPr>
          <w:rFonts w:eastAsia="Times New Roman"/>
          <w:color w:val="000000"/>
          <w:sz w:val="24"/>
          <w:szCs w:val="24"/>
        </w:rPr>
        <w:t>,</w:t>
      </w:r>
      <w:r w:rsidRPr="00F37189">
        <w:rPr>
          <w:rFonts w:eastAsia="Times New Roman"/>
          <w:color w:val="000000"/>
          <w:sz w:val="24"/>
          <w:szCs w:val="24"/>
        </w:rPr>
        <w:t xml:space="preserve"> to optimize the C cycle related parameters of the ORCHIDEE TBM. We find that the default (prior) model drastically underestimate</w:t>
      </w:r>
      <w:r w:rsidR="005007DD">
        <w:rPr>
          <w:rFonts w:eastAsia="Times New Roman"/>
          <w:color w:val="000000"/>
          <w:sz w:val="24"/>
          <w:szCs w:val="24"/>
        </w:rPr>
        <w:t>s</w:t>
      </w:r>
      <w:r w:rsidRPr="00F37189">
        <w:rPr>
          <w:rFonts w:eastAsia="Times New Roman"/>
          <w:color w:val="000000"/>
          <w:sz w:val="24"/>
          <w:szCs w:val="24"/>
        </w:rPr>
        <w:t xml:space="preserve"> both the mean annual NEE </w:t>
      </w:r>
      <w:r w:rsidR="005007DD">
        <w:rPr>
          <w:rFonts w:eastAsia="Times New Roman"/>
          <w:color w:val="000000"/>
          <w:sz w:val="24"/>
          <w:szCs w:val="24"/>
        </w:rPr>
        <w:t xml:space="preserve">at the high elevation forested mean C sink sites </w:t>
      </w:r>
      <w:r w:rsidRPr="00F37189">
        <w:rPr>
          <w:rFonts w:eastAsia="Times New Roman"/>
          <w:color w:val="000000"/>
          <w:sz w:val="24"/>
          <w:szCs w:val="24"/>
        </w:rPr>
        <w:t>and the NEE IAV</w:t>
      </w:r>
      <w:r w:rsidR="005007DD">
        <w:rPr>
          <w:rFonts w:eastAsia="Times New Roman"/>
          <w:color w:val="000000"/>
          <w:sz w:val="24"/>
          <w:szCs w:val="24"/>
        </w:rPr>
        <w:t xml:space="preserve"> across all sites</w:t>
      </w:r>
      <w:r w:rsidRPr="00F37189">
        <w:rPr>
          <w:rFonts w:eastAsia="Times New Roman"/>
          <w:color w:val="000000"/>
          <w:sz w:val="24"/>
          <w:szCs w:val="24"/>
        </w:rPr>
        <w:t xml:space="preserve">. By testing different assimilation scenarios, we showed that optimizing phenology parameters </w:t>
      </w:r>
      <w:r w:rsidR="005007DD">
        <w:rPr>
          <w:rFonts w:eastAsia="Times New Roman"/>
          <w:color w:val="000000"/>
          <w:sz w:val="24"/>
          <w:szCs w:val="24"/>
        </w:rPr>
        <w:t>are particularly useful in</w:t>
      </w:r>
      <w:r w:rsidRPr="00F37189">
        <w:rPr>
          <w:rFonts w:eastAsia="Times New Roman"/>
          <w:color w:val="000000"/>
          <w:sz w:val="24"/>
          <w:szCs w:val="24"/>
        </w:rPr>
        <w:t xml:space="preserve"> improv</w:t>
      </w:r>
      <w:r w:rsidR="005007DD">
        <w:rPr>
          <w:rFonts w:eastAsia="Times New Roman"/>
          <w:color w:val="000000"/>
          <w:sz w:val="24"/>
          <w:szCs w:val="24"/>
        </w:rPr>
        <w:t>ing</w:t>
      </w:r>
      <w:r w:rsidRPr="00F37189">
        <w:rPr>
          <w:rFonts w:eastAsia="Times New Roman"/>
          <w:color w:val="000000"/>
          <w:sz w:val="24"/>
          <w:szCs w:val="24"/>
        </w:rPr>
        <w:t xml:space="preserve"> the model</w:t>
      </w:r>
      <w:r w:rsidR="005007DD">
        <w:rPr>
          <w:rFonts w:eastAsia="Times New Roman"/>
          <w:color w:val="000000"/>
          <w:sz w:val="24"/>
          <w:szCs w:val="24"/>
        </w:rPr>
        <w:t>’s</w:t>
      </w:r>
      <w:r w:rsidRPr="00F37189">
        <w:rPr>
          <w:rFonts w:eastAsia="Times New Roman"/>
          <w:color w:val="000000"/>
          <w:sz w:val="24"/>
          <w:szCs w:val="24"/>
        </w:rPr>
        <w:t xml:space="preserve"> ability to capture both the magnitude and sign of the NEE IAV. At </w:t>
      </w:r>
      <w:r w:rsidR="005007DD">
        <w:rPr>
          <w:rFonts w:eastAsia="Times New Roman"/>
          <w:color w:val="000000"/>
          <w:sz w:val="24"/>
          <w:szCs w:val="24"/>
        </w:rPr>
        <w:t xml:space="preserve">the </w:t>
      </w:r>
      <w:r w:rsidRPr="00F37189">
        <w:rPr>
          <w:rFonts w:eastAsia="Times New Roman"/>
          <w:color w:val="000000"/>
          <w:sz w:val="24"/>
          <w:szCs w:val="24"/>
        </w:rPr>
        <w:t xml:space="preserve">high elevation forested sites, optimizing parameters related to C allocation, respiration and </w:t>
      </w:r>
      <w:r w:rsidR="005007DD">
        <w:rPr>
          <w:rFonts w:eastAsia="Times New Roman"/>
          <w:color w:val="000000"/>
          <w:sz w:val="24"/>
          <w:szCs w:val="24"/>
        </w:rPr>
        <w:t xml:space="preserve">biomass and soil C </w:t>
      </w:r>
      <w:r w:rsidRPr="00F37189">
        <w:rPr>
          <w:rFonts w:eastAsia="Times New Roman"/>
          <w:color w:val="000000"/>
          <w:sz w:val="24"/>
          <w:szCs w:val="24"/>
        </w:rPr>
        <w:t xml:space="preserve">turnover reduces the </w:t>
      </w:r>
      <w:r w:rsidR="005007DD">
        <w:rPr>
          <w:rFonts w:eastAsia="Times New Roman"/>
          <w:color w:val="000000"/>
          <w:sz w:val="24"/>
          <w:szCs w:val="24"/>
        </w:rPr>
        <w:t xml:space="preserve">model </w:t>
      </w:r>
      <w:r w:rsidRPr="00F37189">
        <w:rPr>
          <w:rFonts w:eastAsia="Times New Roman"/>
          <w:color w:val="000000"/>
          <w:sz w:val="24"/>
          <w:szCs w:val="24"/>
        </w:rPr>
        <w:t>underestimate in simulated mean annual NEE. Our study demonstrates that all TBMs need to be calibrated specifically for dryland ecosystems before they are used to determine dryland contributions to global C cycle variability and long-term carbon-climate feedbacks.</w:t>
      </w:r>
    </w:p>
    <w:p w14:paraId="384D6CD5" w14:textId="77777777" w:rsidR="00427651" w:rsidRDefault="00427651" w:rsidP="00427651">
      <w:pPr>
        <w:spacing w:line="360" w:lineRule="auto"/>
        <w:rPr>
          <w:rFonts w:eastAsia="Times New Roman"/>
          <w:b/>
          <w:bCs/>
          <w:sz w:val="24"/>
          <w:szCs w:val="24"/>
        </w:rPr>
      </w:pPr>
    </w:p>
    <w:p w14:paraId="7C431116" w14:textId="053AB564" w:rsidR="00427651" w:rsidRPr="00427651" w:rsidRDefault="00427651" w:rsidP="00427651">
      <w:pPr>
        <w:spacing w:line="360" w:lineRule="auto"/>
        <w:rPr>
          <w:rFonts w:eastAsia="Times New Roman"/>
          <w:b/>
          <w:bCs/>
          <w:sz w:val="24"/>
          <w:szCs w:val="24"/>
        </w:rPr>
      </w:pPr>
      <w:r w:rsidRPr="00427651">
        <w:rPr>
          <w:rFonts w:eastAsia="Times New Roman"/>
          <w:b/>
          <w:bCs/>
          <w:sz w:val="24"/>
          <w:szCs w:val="24"/>
        </w:rPr>
        <w:t>Plain Language Summary</w:t>
      </w:r>
    </w:p>
    <w:p w14:paraId="33F37539" w14:textId="77777777" w:rsidR="00427651" w:rsidRPr="00427651" w:rsidRDefault="00427651" w:rsidP="00427651">
      <w:pPr>
        <w:spacing w:line="360" w:lineRule="auto"/>
        <w:rPr>
          <w:rFonts w:eastAsia="Times New Roman"/>
          <w:sz w:val="24"/>
          <w:szCs w:val="24"/>
        </w:rPr>
      </w:pPr>
      <w:r w:rsidRPr="00427651">
        <w:rPr>
          <w:rFonts w:eastAsia="Times New Roman"/>
          <w:sz w:val="24"/>
          <w:szCs w:val="24"/>
        </w:rPr>
        <w:t>Drylands occupy ~40% of the land surface and are thought to dominate the inter-annual variability and long-term trend of the global carbon cycle. Therefore, it is imperative that global terrestrial biosphere models (TBMs) are able to accurately predict dryland vegetation and carbon cycle processes. However, models have not been widely tested or calibrated against in situ dryland ecosystem CO</w:t>
      </w:r>
      <w:r w:rsidRPr="00427651">
        <w:rPr>
          <w:rFonts w:eastAsia="Times New Roman"/>
          <w:sz w:val="24"/>
          <w:szCs w:val="24"/>
          <w:vertAlign w:val="subscript"/>
        </w:rPr>
        <w:t>2</w:t>
      </w:r>
      <w:r w:rsidRPr="00427651">
        <w:rPr>
          <w:rFonts w:eastAsia="Times New Roman"/>
          <w:sz w:val="24"/>
          <w:szCs w:val="24"/>
        </w:rPr>
        <w:t xml:space="preserve"> fluxes. Here, we address this gap using a data assimilation system and daily net CO</w:t>
      </w:r>
      <w:r w:rsidRPr="00427651">
        <w:rPr>
          <w:rFonts w:eastAsia="Times New Roman"/>
          <w:sz w:val="24"/>
          <w:szCs w:val="24"/>
          <w:vertAlign w:val="subscript"/>
        </w:rPr>
        <w:t>2</w:t>
      </w:r>
      <w:r w:rsidRPr="00427651">
        <w:rPr>
          <w:rFonts w:eastAsia="Times New Roman"/>
          <w:sz w:val="24"/>
          <w:szCs w:val="24"/>
        </w:rPr>
        <w:t xml:space="preserve"> flux data from 12 southwest US </w:t>
      </w:r>
      <w:proofErr w:type="spellStart"/>
      <w:r w:rsidRPr="00427651">
        <w:rPr>
          <w:rFonts w:eastAsia="Times New Roman"/>
          <w:sz w:val="24"/>
          <w:szCs w:val="24"/>
        </w:rPr>
        <w:t>Ameriflux</w:t>
      </w:r>
      <w:proofErr w:type="spellEnd"/>
      <w:r w:rsidRPr="00427651">
        <w:rPr>
          <w:rFonts w:eastAsia="Times New Roman"/>
          <w:sz w:val="24"/>
          <w:szCs w:val="24"/>
        </w:rPr>
        <w:t xml:space="preserve"> sites spanning forest, shrub and grass dryland ecosystems to optimize the carbon cycle related parameters of the ORCHIDEE TBM. We find that before parameter optimization, the model drastically underestimates both the mean annual magnitude and inter-annual variability of net CO</w:t>
      </w:r>
      <w:r w:rsidRPr="00427651">
        <w:rPr>
          <w:rFonts w:eastAsia="Times New Roman"/>
          <w:sz w:val="24"/>
          <w:szCs w:val="24"/>
          <w:vertAlign w:val="subscript"/>
        </w:rPr>
        <w:t>2</w:t>
      </w:r>
      <w:r w:rsidRPr="00427651">
        <w:rPr>
          <w:rFonts w:eastAsia="Times New Roman"/>
          <w:sz w:val="24"/>
          <w:szCs w:val="24"/>
        </w:rPr>
        <w:t xml:space="preserve"> flux. By testing different optimization scenarios, we showed that optimizing model parameters related to phenology dramatically </w:t>
      </w:r>
      <w:r w:rsidRPr="00427651">
        <w:rPr>
          <w:rFonts w:eastAsia="Times New Roman"/>
          <w:sz w:val="24"/>
          <w:szCs w:val="24"/>
        </w:rPr>
        <w:lastRenderedPageBreak/>
        <w:t>improves the model’s ability to capture the net CO</w:t>
      </w:r>
      <w:r w:rsidRPr="00427651">
        <w:rPr>
          <w:rFonts w:eastAsia="Times New Roman"/>
          <w:sz w:val="24"/>
          <w:szCs w:val="24"/>
          <w:vertAlign w:val="subscript"/>
        </w:rPr>
        <w:t>2</w:t>
      </w:r>
      <w:r w:rsidRPr="00427651">
        <w:rPr>
          <w:rFonts w:eastAsia="Times New Roman"/>
          <w:sz w:val="24"/>
          <w:szCs w:val="24"/>
        </w:rPr>
        <w:t xml:space="preserve"> flux inter-annual variability. At the high elevation forested sites, optimizing parameters related to C allocation, respiration and biomass and soil C turnover reduces the model underestimate in simulated mean annual NEE. Our study demonstrates that all global TBMs need to be calibrated specifically for dryland ecosystems before they are used to determine dryland contributions to global carbon cycle variability and long-term carbon-climate feedbacks.</w:t>
      </w:r>
    </w:p>
    <w:p w14:paraId="40D4F807" w14:textId="77777777" w:rsidR="00427651" w:rsidRPr="00F37189" w:rsidRDefault="00427651" w:rsidP="00B06F9A">
      <w:pPr>
        <w:spacing w:line="360" w:lineRule="auto"/>
        <w:rPr>
          <w:rFonts w:eastAsia="Times New Roman"/>
          <w:sz w:val="24"/>
          <w:szCs w:val="24"/>
        </w:rPr>
      </w:pPr>
    </w:p>
    <w:p w14:paraId="16752E20" w14:textId="77777777" w:rsidR="002F3B11" w:rsidRPr="009055E3" w:rsidRDefault="002F3B11" w:rsidP="00B06F9A">
      <w:pPr>
        <w:pStyle w:val="Heading-Main"/>
        <w:spacing w:line="360" w:lineRule="auto"/>
      </w:pPr>
      <w:r w:rsidRPr="009055E3">
        <w:t>1 Introduction</w:t>
      </w:r>
    </w:p>
    <w:p w14:paraId="5237B5F0" w14:textId="00F4B6C3" w:rsidR="001436AE" w:rsidRPr="009055E3" w:rsidRDefault="001436AE" w:rsidP="00B06F9A">
      <w:pPr>
        <w:pStyle w:val="Text"/>
        <w:spacing w:line="360" w:lineRule="auto"/>
      </w:pPr>
      <w:r w:rsidRPr="009055E3">
        <w:t>Terrestrial ecosystems currently take up ~30% of anthropogenic CO</w:t>
      </w:r>
      <w:r w:rsidRPr="009055E3">
        <w:rPr>
          <w:vertAlign w:val="subscript"/>
        </w:rPr>
        <w:t>2</w:t>
      </w:r>
      <w:r w:rsidRPr="009055E3">
        <w:t xml:space="preserve"> emissions, thus acting as a substantial global carbon (C) sink (Fu et al., 2017) and providing a critical reduction in the rate of global warming. However, while we know the magnitude of the global C sink to a good degree of certainty, our knowledge of other components of the global C cycle are more uncertain. One such knowledge gap is which ecosystems, and/or which processes, are driving inter-annual variability (IAV) in land net C uptake (Fu et al., 2017). Improving our understanding of the IAV characteristics of the global terrestrial C cycle is key to being able to forecast the future of the land C sink and long-term biosphere-climate feedback (Cox et al., 2013).  </w:t>
      </w:r>
    </w:p>
    <w:p w14:paraId="744D86CA" w14:textId="2A5E8856" w:rsidR="001436AE" w:rsidRPr="009055E3" w:rsidRDefault="001436AE" w:rsidP="00BC136E">
      <w:pPr>
        <w:pStyle w:val="Text"/>
        <w:spacing w:line="360" w:lineRule="auto"/>
      </w:pPr>
      <w:r w:rsidRPr="009055E3">
        <w:t>Recent studies have pointed to drylands (arid and semi-arid ecosystems) as the dominant driver of global terrestrial C cycle IAV (</w:t>
      </w:r>
      <w:proofErr w:type="spellStart"/>
      <w:r w:rsidRPr="009055E3">
        <w:t>Ahlström</w:t>
      </w:r>
      <w:proofErr w:type="spellEnd"/>
      <w:r w:rsidRPr="009055E3">
        <w:t xml:space="preserve"> et al., 2015; Poulter et al., 2014). High annual variability in net CO</w:t>
      </w:r>
      <w:r w:rsidRPr="009055E3">
        <w:rPr>
          <w:vertAlign w:val="subscript"/>
        </w:rPr>
        <w:t>2</w:t>
      </w:r>
      <w:r w:rsidRPr="009055E3">
        <w:t xml:space="preserve"> exchange in response to plant-available moisture is observed in site-based flux studies in these regions (Biederman et al., 2017; Cleverly et al., 2016; </w:t>
      </w:r>
      <w:proofErr w:type="spellStart"/>
      <w:r w:rsidRPr="009055E3">
        <w:t>Haverd</w:t>
      </w:r>
      <w:proofErr w:type="spellEnd"/>
      <w:r w:rsidRPr="009055E3">
        <w:t xml:space="preserve"> et al., 2017; Scott et al., 2015). However, the global terrestrial biosphere models (TBMs) used in the</w:t>
      </w:r>
      <w:r w:rsidR="001C0C11">
        <w:t>se</w:t>
      </w:r>
      <w:r w:rsidRPr="009055E3">
        <w:t xml:space="preserve"> recent C cycle IAV regional attribution studies have often only been extensively evaluated against data in more mesic ecosystems (e.g. (Peng et al., 2015; Piao et al., 2013; </w:t>
      </w:r>
      <w:proofErr w:type="spellStart"/>
      <w:r w:rsidRPr="009055E3">
        <w:t>Raczka</w:t>
      </w:r>
      <w:proofErr w:type="spellEnd"/>
      <w:r w:rsidRPr="009055E3">
        <w:t xml:space="preserve"> et al., 2013; Schaefer et al., 2012)), although studies have evaluated models against eddy covariance flux data from Australian dryland sites (</w:t>
      </w:r>
      <w:proofErr w:type="spellStart"/>
      <w:r w:rsidRPr="009055E3">
        <w:t>Haverd</w:t>
      </w:r>
      <w:proofErr w:type="spellEnd"/>
      <w:r w:rsidRPr="009055E3">
        <w:t xml:space="preserve"> et al., 2013a; Whitley et al., 2016). TBM optimization (</w:t>
      </w:r>
      <w:proofErr w:type="gramStart"/>
      <w:r w:rsidR="001C0C11">
        <w:t>e.g.</w:t>
      </w:r>
      <w:proofErr w:type="gramEnd"/>
      <w:r w:rsidR="001C0C11">
        <w:t xml:space="preserve"> </w:t>
      </w:r>
      <w:r w:rsidRPr="009055E3">
        <w:t>parameter calibration) has also only typically been carried out using temperate and boreal site data (</w:t>
      </w:r>
      <w:proofErr w:type="spellStart"/>
      <w:r w:rsidRPr="009055E3">
        <w:t>Haverd</w:t>
      </w:r>
      <w:proofErr w:type="spellEnd"/>
      <w:r w:rsidRPr="009055E3">
        <w:t xml:space="preserve"> et al., 2013a; </w:t>
      </w:r>
      <w:proofErr w:type="spellStart"/>
      <w:r w:rsidRPr="009055E3">
        <w:t>Kuppel</w:t>
      </w:r>
      <w:proofErr w:type="spellEnd"/>
      <w:r w:rsidRPr="009055E3">
        <w:t xml:space="preserve"> et al., 2014). Therefore, there remains a relative gap in model benchmarking and optimization using dryland C cycle related data.</w:t>
      </w:r>
    </w:p>
    <w:p w14:paraId="69BB8854" w14:textId="3698AC72" w:rsidR="001436AE" w:rsidRPr="009055E3" w:rsidRDefault="001436AE" w:rsidP="00B06F9A">
      <w:pPr>
        <w:pStyle w:val="Text"/>
        <w:spacing w:line="360" w:lineRule="auto"/>
      </w:pPr>
      <w:r w:rsidRPr="009055E3">
        <w:lastRenderedPageBreak/>
        <w:t xml:space="preserve">Model benchmarking and optimization studies that have been performed in dryland regions indicate considerable model-data discrepancies in vegetation dynamics, C and water </w:t>
      </w:r>
      <w:r w:rsidRPr="009055E3">
        <w:rPr>
          <w:color w:val="000000" w:themeColor="text1"/>
        </w:rPr>
        <w:t>fluxes (</w:t>
      </w:r>
      <w:proofErr w:type="spellStart"/>
      <w:r w:rsidRPr="009055E3">
        <w:rPr>
          <w:color w:val="000000" w:themeColor="text1"/>
        </w:rPr>
        <w:t>Haverd</w:t>
      </w:r>
      <w:proofErr w:type="spellEnd"/>
      <w:r w:rsidRPr="009055E3">
        <w:rPr>
          <w:color w:val="000000" w:themeColor="text1"/>
        </w:rPr>
        <w:t xml:space="preserve"> et al., 2013b; </w:t>
      </w:r>
      <w:proofErr w:type="spellStart"/>
      <w:r w:rsidRPr="009055E3">
        <w:rPr>
          <w:color w:val="000000" w:themeColor="text1"/>
        </w:rPr>
        <w:t>MacBean</w:t>
      </w:r>
      <w:proofErr w:type="spellEnd"/>
      <w:r w:rsidRPr="009055E3">
        <w:rPr>
          <w:color w:val="000000" w:themeColor="text1"/>
        </w:rPr>
        <w:t xml:space="preserve"> et al., 2015; Renwick et al., 2019; </w:t>
      </w:r>
      <w:proofErr w:type="spellStart"/>
      <w:r w:rsidRPr="009055E3">
        <w:rPr>
          <w:color w:val="000000" w:themeColor="text1"/>
        </w:rPr>
        <w:t>Trudinger</w:t>
      </w:r>
      <w:proofErr w:type="spellEnd"/>
      <w:r w:rsidRPr="009055E3">
        <w:rPr>
          <w:color w:val="000000" w:themeColor="text1"/>
        </w:rPr>
        <w:t xml:space="preserve"> et al., 2016; Whitley et al., 2016</w:t>
      </w:r>
      <w:r w:rsidR="009055E3">
        <w:rPr>
          <w:color w:val="000000" w:themeColor="text1"/>
        </w:rPr>
        <w:t xml:space="preserve">; </w:t>
      </w:r>
      <w:r w:rsidRPr="009055E3">
        <w:rPr>
          <w:color w:val="000000" w:themeColor="text1"/>
        </w:rPr>
        <w:t>Traore et al., 2014).</w:t>
      </w:r>
      <w:r w:rsidR="00C144E3">
        <w:rPr>
          <w:color w:val="000000" w:themeColor="text1"/>
        </w:rPr>
        <w:t xml:space="preserve"> </w:t>
      </w:r>
      <w:proofErr w:type="spellStart"/>
      <w:r w:rsidR="00C144E3">
        <w:rPr>
          <w:color w:val="000000" w:themeColor="text1"/>
        </w:rPr>
        <w:t>MacBean</w:t>
      </w:r>
      <w:proofErr w:type="spellEnd"/>
      <w:r w:rsidR="00C144E3">
        <w:rPr>
          <w:color w:val="000000" w:themeColor="text1"/>
        </w:rPr>
        <w:t xml:space="preserve"> et al. (2015) showed that calibrating the phenology parameters of the ORCHIDEE TBM (vAR5) using satellite NDVI at global scales could not account for model errors in semi-arid region seasonal cycle and long-term trends in vegetation dynamics.</w:t>
      </w:r>
      <w:r w:rsidRPr="009055E3">
        <w:rPr>
          <w:color w:val="000000" w:themeColor="text1"/>
        </w:rPr>
        <w:t xml:space="preserve"> A recent study by </w:t>
      </w:r>
      <w:proofErr w:type="spellStart"/>
      <w:r w:rsidRPr="009055E3">
        <w:rPr>
          <w:color w:val="000000" w:themeColor="text1"/>
        </w:rPr>
        <w:t>MacBean</w:t>
      </w:r>
      <w:proofErr w:type="spellEnd"/>
      <w:r w:rsidRPr="009055E3">
        <w:rPr>
          <w:color w:val="000000" w:themeColor="text1"/>
        </w:rPr>
        <w:t xml:space="preserve"> et al</w:t>
      </w:r>
      <w:r w:rsidR="009055E3">
        <w:rPr>
          <w:color w:val="000000" w:themeColor="text1"/>
        </w:rPr>
        <w:t>. (</w:t>
      </w:r>
      <w:del w:id="0" w:author="Kashif Mahmud" w:date="2021-08-26T17:48:00Z">
        <w:r w:rsidR="001C0C11" w:rsidDel="00330371">
          <w:rPr>
            <w:color w:val="000000" w:themeColor="text1"/>
          </w:rPr>
          <w:delText>in review</w:delText>
        </w:r>
      </w:del>
      <w:ins w:id="1" w:author="Kashif Mahmud" w:date="2021-08-26T17:48:00Z">
        <w:r w:rsidR="00330371">
          <w:rPr>
            <w:color w:val="000000" w:themeColor="text1"/>
          </w:rPr>
          <w:t>2021</w:t>
        </w:r>
      </w:ins>
      <w:r w:rsidR="009055E3">
        <w:rPr>
          <w:color w:val="000000" w:themeColor="text1"/>
        </w:rPr>
        <w:t>)</w:t>
      </w:r>
      <w:r w:rsidRPr="009055E3">
        <w:rPr>
          <w:color w:val="000000" w:themeColor="text1"/>
        </w:rPr>
        <w:t xml:space="preserve"> has </w:t>
      </w:r>
      <w:r w:rsidRPr="009055E3">
        <w:t>demonstrated that global TBMs participating in the TRENDY v7 model intercomparison project dra</w:t>
      </w:r>
      <w:r w:rsidR="001C0C11">
        <w:t>s</w:t>
      </w:r>
      <w:r w:rsidRPr="009055E3">
        <w:t xml:space="preserve">tically underestimate both the mean annual net ecosystem exchange (NEE) and its IAV at a suite of southwestern (SW) US dryland sites due to weak sensitivity of gross primary productivity (GPP) to changing water availability. This analysis is corroborated by (Renwick et al., 2019) who also showed that a semi-deciduous phenology scheme was necessary to accurately predict the magnitude of GPP in </w:t>
      </w:r>
      <w:r w:rsidR="001C0C11">
        <w:t xml:space="preserve">a </w:t>
      </w:r>
      <w:r w:rsidRPr="009055E3">
        <w:t>dryland shrubland</w:t>
      </w:r>
      <w:r w:rsidR="001C0C11">
        <w:t>.</w:t>
      </w:r>
      <w:r w:rsidRPr="009055E3">
        <w:t xml:space="preserve"> SW US hydrology modeling studies have also suggested that parameter calibration is needed to realistically represent semi-arid water fluxes because the default parameters</w:t>
      </w:r>
      <w:r w:rsidR="001C0C11">
        <w:t xml:space="preserve"> hamper</w:t>
      </w:r>
      <w:r w:rsidRPr="009055E3">
        <w:t xml:space="preserve"> model performance (</w:t>
      </w:r>
      <w:proofErr w:type="spellStart"/>
      <w:del w:id="2" w:author="Kashif Mahmud" w:date="2021-08-13T09:34:00Z">
        <w:r w:rsidRPr="009055E3" w:rsidDel="00DE6843">
          <w:delText xml:space="preserve">Natasha </w:delText>
        </w:r>
      </w:del>
      <w:r w:rsidRPr="009055E3">
        <w:t>MacBean</w:t>
      </w:r>
      <w:proofErr w:type="spellEnd"/>
      <w:r w:rsidRPr="009055E3">
        <w:t xml:space="preserve"> et al., 2020</w:t>
      </w:r>
      <w:r w:rsidR="009055E3" w:rsidRPr="009055E3">
        <w:t xml:space="preserve">; </w:t>
      </w:r>
      <w:r w:rsidRPr="009055E3">
        <w:t xml:space="preserve">Hogue et al., 2005; </w:t>
      </w:r>
      <w:proofErr w:type="spellStart"/>
      <w:r w:rsidRPr="009055E3">
        <w:t>Unland</w:t>
      </w:r>
      <w:proofErr w:type="spellEnd"/>
      <w:r w:rsidRPr="009055E3">
        <w:t xml:space="preserve"> et al., 1996). Given the lack of model parameter calibration studies that have included dryland sites in their optimizations, it remains to be seen whether model-data discrepancies in dryland ecosystem NEE simulations are due to inaccurate model processes or uncertain parameters. Parameter uncertainty may be higher for dryland ecosystems given parameter values were initially measured in the field and/or optimized for more mesic temperate and boreal ecosystems. </w:t>
      </w:r>
    </w:p>
    <w:p w14:paraId="1BF39585" w14:textId="7FD6F2FD" w:rsidR="003C61CD" w:rsidRDefault="001436AE" w:rsidP="00B06F9A">
      <w:pPr>
        <w:pStyle w:val="Text"/>
        <w:spacing w:line="360" w:lineRule="auto"/>
      </w:pPr>
      <w:r w:rsidRPr="009055E3">
        <w:t xml:space="preserve">To address the gap in dryland site model parameter optimization, and to determine if parameter optimization can account for dryland model-data discrepancies in NEE, we used a Bayesian data assimilation (DA) framework to optimize the photosynthesis, phenology, C allocation and turnover, and respiration parameters of the ORCHIDEE TBM using 89 site-years of daily NEE observations of 12 </w:t>
      </w:r>
      <w:proofErr w:type="spellStart"/>
      <w:r w:rsidRPr="009055E3">
        <w:t>Ameriflux</w:t>
      </w:r>
      <w:proofErr w:type="spellEnd"/>
      <w:r w:rsidRPr="009055E3">
        <w:t xml:space="preserve"> sites spanning SW US semi-arid grass, shrub and forest ecosystems. Following Biederman et al.</w:t>
      </w:r>
      <w:r w:rsidR="001C0C11">
        <w:t xml:space="preserve"> (</w:t>
      </w:r>
      <w:r w:rsidRPr="009055E3">
        <w:t>2017</w:t>
      </w:r>
      <w:r w:rsidR="001C0C11">
        <w:t>) and</w:t>
      </w:r>
      <w:r w:rsidRPr="009055E3">
        <w:t xml:space="preserve"> </w:t>
      </w:r>
      <w:proofErr w:type="spellStart"/>
      <w:r w:rsidRPr="009055E3">
        <w:t>MacBean</w:t>
      </w:r>
      <w:proofErr w:type="spellEnd"/>
      <w:r w:rsidR="009055E3">
        <w:t xml:space="preserve"> et al</w:t>
      </w:r>
      <w:r w:rsidR="001C0C11">
        <w:t>.</w:t>
      </w:r>
      <w:r w:rsidR="009055E3">
        <w:t xml:space="preserve"> </w:t>
      </w:r>
      <w:r w:rsidR="001C0C11">
        <w:t>(</w:t>
      </w:r>
      <w:del w:id="3" w:author="Kashif Mahmud" w:date="2021-08-26T17:48:00Z">
        <w:r w:rsidR="001C0C11" w:rsidDel="00330371">
          <w:rPr>
            <w:color w:val="000000" w:themeColor="text1"/>
          </w:rPr>
          <w:delText>in review</w:delText>
        </w:r>
      </w:del>
      <w:ins w:id="4" w:author="Kashif Mahmud" w:date="2021-08-26T17:48:00Z">
        <w:r w:rsidR="00330371">
          <w:rPr>
            <w:color w:val="000000" w:themeColor="text1"/>
          </w:rPr>
          <w:t>2021</w:t>
        </w:r>
      </w:ins>
      <w:r w:rsidRPr="009055E3">
        <w:t>), we categorize</w:t>
      </w:r>
      <w:r w:rsidR="0039658D">
        <w:t>d</w:t>
      </w:r>
      <w:r w:rsidRPr="009055E3">
        <w:t xml:space="preserve"> sites based on their mean annual NEE: US-</w:t>
      </w:r>
      <w:proofErr w:type="spellStart"/>
      <w:r w:rsidRPr="009055E3">
        <w:t>Vcm</w:t>
      </w:r>
      <w:proofErr w:type="spellEnd"/>
      <w:r w:rsidRPr="009055E3">
        <w:t>, US-</w:t>
      </w:r>
      <w:proofErr w:type="spellStart"/>
      <w:r w:rsidRPr="009055E3">
        <w:t>Vcp</w:t>
      </w:r>
      <w:proofErr w:type="spellEnd"/>
      <w:r w:rsidRPr="009055E3">
        <w:t>, US-</w:t>
      </w:r>
      <w:proofErr w:type="spellStart"/>
      <w:r w:rsidRPr="009055E3">
        <w:t>Mpj</w:t>
      </w:r>
      <w:proofErr w:type="spellEnd"/>
      <w:r w:rsidRPr="009055E3">
        <w:t>, US-</w:t>
      </w:r>
      <w:proofErr w:type="spellStart"/>
      <w:r w:rsidRPr="009055E3">
        <w:t>Fuf</w:t>
      </w:r>
      <w:proofErr w:type="spellEnd"/>
      <w:r w:rsidRPr="009055E3">
        <w:t>, US-</w:t>
      </w:r>
      <w:proofErr w:type="spellStart"/>
      <w:r w:rsidRPr="009055E3">
        <w:t>Wjs</w:t>
      </w:r>
      <w:proofErr w:type="spellEnd"/>
      <w:r w:rsidRPr="009055E3">
        <w:t xml:space="preserve"> and US-</w:t>
      </w:r>
      <w:proofErr w:type="spellStart"/>
      <w:r w:rsidRPr="009055E3">
        <w:t>Ses</w:t>
      </w:r>
      <w:proofErr w:type="spellEnd"/>
      <w:r w:rsidRPr="009055E3">
        <w:t xml:space="preserve"> are mostly tree-dominated C sink sites; shrub and grass-dominated sites US-</w:t>
      </w:r>
      <w:proofErr w:type="spellStart"/>
      <w:r w:rsidRPr="009055E3">
        <w:t>Wkg</w:t>
      </w:r>
      <w:proofErr w:type="spellEnd"/>
      <w:r w:rsidRPr="009055E3">
        <w:t>, US-SRG, US-Seg, US-SRM, and US-</w:t>
      </w:r>
      <w:proofErr w:type="spellStart"/>
      <w:r w:rsidRPr="009055E3">
        <w:t>Whs</w:t>
      </w:r>
      <w:proofErr w:type="spellEnd"/>
      <w:r w:rsidRPr="009055E3">
        <w:t xml:space="preserve"> “pivot” between a mean annual C sink and source; and the US-</w:t>
      </w:r>
      <w:proofErr w:type="spellStart"/>
      <w:r w:rsidRPr="009055E3">
        <w:t>Aud</w:t>
      </w:r>
      <w:proofErr w:type="spellEnd"/>
      <w:r w:rsidRPr="009055E3">
        <w:t xml:space="preserve"> grassland is a mean source of C. We used the well-established DA system designed for ORCHIDEE (ORCHIDAS: </w:t>
      </w:r>
      <w:hyperlink r:id="rId7" w:history="1">
        <w:r w:rsidRPr="009055E3">
          <w:rPr>
            <w:rStyle w:val="Hyperlink"/>
          </w:rPr>
          <w:t>https://orchidas.lsce.ipsl.fr</w:t>
        </w:r>
      </w:hyperlink>
      <w:r w:rsidRPr="009055E3">
        <w:t>) (</w:t>
      </w:r>
      <w:proofErr w:type="spellStart"/>
      <w:r w:rsidRPr="009055E3">
        <w:t>Kuppel</w:t>
      </w:r>
      <w:proofErr w:type="spellEnd"/>
      <w:r w:rsidRPr="009055E3">
        <w:t xml:space="preserve"> et al., 2014; </w:t>
      </w:r>
      <w:proofErr w:type="spellStart"/>
      <w:r w:rsidRPr="009055E3">
        <w:t>MacBean</w:t>
      </w:r>
      <w:proofErr w:type="spellEnd"/>
      <w:r w:rsidRPr="009055E3">
        <w:t xml:space="preserve"> et al., </w:t>
      </w:r>
      <w:r w:rsidRPr="009055E3">
        <w:lastRenderedPageBreak/>
        <w:t xml:space="preserve">2018; </w:t>
      </w:r>
      <w:proofErr w:type="spellStart"/>
      <w:r w:rsidRPr="009055E3">
        <w:t>Peylin</w:t>
      </w:r>
      <w:proofErr w:type="spellEnd"/>
      <w:r w:rsidRPr="009055E3">
        <w:t xml:space="preserve"> et al., 2016), in which a cost function that represents the misfit between the model and the data </w:t>
      </w:r>
      <w:r w:rsidR="001C0C11">
        <w:t>–</w:t>
      </w:r>
      <w:r w:rsidRPr="009055E3">
        <w:t xml:space="preserve"> taking into account uncertainty in both </w:t>
      </w:r>
      <w:r w:rsidR="001C0C11">
        <w:t>–</w:t>
      </w:r>
      <w:r w:rsidRPr="009055E3">
        <w:t xml:space="preserve"> is iteratively minimized using the genetic algorithm (GA</w:t>
      </w:r>
      <w:r w:rsidR="003C61CD">
        <w:t>;</w:t>
      </w:r>
      <w:r w:rsidRPr="009055E3">
        <w:t xml:space="preserve"> see Methods and Data). </w:t>
      </w:r>
    </w:p>
    <w:p w14:paraId="13941E93" w14:textId="53F938A4" w:rsidR="00F80EFD" w:rsidRDefault="001C0C11" w:rsidP="00B06F9A">
      <w:pPr>
        <w:pStyle w:val="Text"/>
        <w:spacing w:line="360" w:lineRule="auto"/>
      </w:pPr>
      <w:r>
        <w:t xml:space="preserve">Beyond investigating if the DA system could account for model-data discrepancies in </w:t>
      </w:r>
      <w:proofErr w:type="spellStart"/>
      <w:r>
        <w:t>dyland</w:t>
      </w:r>
      <w:proofErr w:type="spellEnd"/>
      <w:r>
        <w:t xml:space="preserve"> NEE simulations, our second objective was to identify which parameters (therefore, which processes) may be responsible for model errors. To address this objective, w</w:t>
      </w:r>
      <w:r w:rsidR="003C61CD" w:rsidRPr="003C61CD">
        <w:t>e performed multiple optimization tests with combinations of parameters related to different model processes in order to identify which processes were most influential in improving the model mean annual NEE and IAV. We focus</w:t>
      </w:r>
      <w:r>
        <w:t>ed</w:t>
      </w:r>
      <w:r w:rsidR="003C61CD" w:rsidRPr="003C61CD">
        <w:t xml:space="preserve"> in particular on which processes are responsible for model failure to capture NEE IAV. </w:t>
      </w:r>
      <w:r w:rsidR="00424D63">
        <w:t>Our focus</w:t>
      </w:r>
      <w:r w:rsidR="003C61CD" w:rsidRPr="003C61CD">
        <w:t xml:space="preserve"> on improving NEE IAV </w:t>
      </w:r>
      <w:r w:rsidR="00424D63">
        <w:t xml:space="preserve">was </w:t>
      </w:r>
      <w:r w:rsidR="003C61CD" w:rsidRPr="003C61CD">
        <w:t>partly because of the dominant role dryland ecosystems are thought to play in controlling global C cycle IAV, and partly because we expect</w:t>
      </w:r>
      <w:r>
        <w:t>ed</w:t>
      </w:r>
      <w:r w:rsidR="003C61CD" w:rsidRPr="003C61CD">
        <w:t xml:space="preserve"> that, with the exception of sites that are a strong C sink, eddy covariance estimates of mean annual NEE may be impacted by uncertainties in CO</w:t>
      </w:r>
      <w:r w:rsidR="003C61CD" w:rsidRPr="003C61CD">
        <w:rPr>
          <w:vertAlign w:val="subscript"/>
        </w:rPr>
        <w:t>2</w:t>
      </w:r>
      <w:r w:rsidR="003C61CD" w:rsidRPr="003C61CD">
        <w:t xml:space="preserve"> flux partitioning. </w:t>
      </w:r>
      <w:r w:rsidR="001436AE" w:rsidRPr="009055E3">
        <w:t>We identified three main groups of parameters: parameters related to 1) phenology; 2) parameters related to photosynthesis; and 3) parameters related to all process calculations that occur after gross C uptake (</w:t>
      </w:r>
      <w:proofErr w:type="gramStart"/>
      <w:r w:rsidR="001436AE" w:rsidRPr="009055E3">
        <w:t>i.e.</w:t>
      </w:r>
      <w:proofErr w:type="gramEnd"/>
      <w:r w:rsidR="001436AE" w:rsidRPr="009055E3">
        <w:t xml:space="preserve"> C allocation, autotrophic and heterotrophic respiration</w:t>
      </w:r>
      <w:r w:rsidR="00A75DC7">
        <w:t>,</w:t>
      </w:r>
      <w:r w:rsidR="001436AE" w:rsidRPr="009055E3">
        <w:t xml:space="preserve"> biomass and soil C turnover</w:t>
      </w:r>
      <w:r w:rsidR="00A75DC7">
        <w:t xml:space="preserve"> and a scalar on the active soil C pool</w:t>
      </w:r>
      <w:r w:rsidR="001436AE" w:rsidRPr="009055E3">
        <w:t>; hereafter grouped as “post C uptake” parameter</w:t>
      </w:r>
      <w:r w:rsidR="003C61CD">
        <w:t>s</w:t>
      </w:r>
      <w:r w:rsidR="001436AE" w:rsidRPr="009055E3">
        <w:t>). We split</w:t>
      </w:r>
      <w:r w:rsidR="008066C6">
        <w:t xml:space="preserve"> </w:t>
      </w:r>
      <w:r w:rsidR="001436AE" w:rsidRPr="009055E3">
        <w:t>the parameters into these three groups because GPP has been shown to be the dominant control on dryland NEE IAV</w:t>
      </w:r>
      <w:r w:rsidR="009055E3" w:rsidRPr="009055E3">
        <w:rPr>
          <w:color w:val="000000" w:themeColor="text1"/>
        </w:rPr>
        <w:t xml:space="preserve"> </w:t>
      </w:r>
      <w:r w:rsidR="009055E3">
        <w:rPr>
          <w:color w:val="000000" w:themeColor="text1"/>
        </w:rPr>
        <w:t>(</w:t>
      </w:r>
      <w:proofErr w:type="spellStart"/>
      <w:r w:rsidR="009055E3" w:rsidRPr="009055E3">
        <w:rPr>
          <w:color w:val="000000" w:themeColor="text1"/>
        </w:rPr>
        <w:t>MacBean</w:t>
      </w:r>
      <w:proofErr w:type="spellEnd"/>
      <w:r w:rsidR="009055E3" w:rsidRPr="009055E3">
        <w:rPr>
          <w:color w:val="000000" w:themeColor="text1"/>
        </w:rPr>
        <w:t xml:space="preserve"> et al</w:t>
      </w:r>
      <w:r w:rsidR="009055E3">
        <w:rPr>
          <w:color w:val="000000" w:themeColor="text1"/>
        </w:rPr>
        <w:t xml:space="preserve">., </w:t>
      </w:r>
      <w:del w:id="5" w:author="Kashif Mahmud" w:date="2021-08-26T17:48:00Z">
        <w:r w:rsidDel="00330371">
          <w:rPr>
            <w:color w:val="000000" w:themeColor="text1"/>
          </w:rPr>
          <w:delText>in review</w:delText>
        </w:r>
      </w:del>
      <w:ins w:id="6" w:author="Kashif Mahmud" w:date="2021-08-26T17:48:00Z">
        <w:r w:rsidR="00330371">
          <w:rPr>
            <w:color w:val="000000" w:themeColor="text1"/>
          </w:rPr>
          <w:t>2021</w:t>
        </w:r>
      </w:ins>
      <w:r w:rsidR="009055E3">
        <w:rPr>
          <w:color w:val="000000" w:themeColor="text1"/>
        </w:rPr>
        <w:t>)</w:t>
      </w:r>
      <w:r w:rsidR="001436AE" w:rsidRPr="009055E3">
        <w:t>; therefore, we expect</w:t>
      </w:r>
      <w:r>
        <w:t>ed</w:t>
      </w:r>
      <w:r w:rsidR="001436AE" w:rsidRPr="009055E3">
        <w:t xml:space="preserve"> that optimizing parameters related to one o</w:t>
      </w:r>
      <w:r>
        <w:t>r</w:t>
      </w:r>
      <w:r w:rsidR="001436AE" w:rsidRPr="009055E3">
        <w:t xml:space="preserve"> both of the main two processes controlling GPP </w:t>
      </w:r>
      <w:r w:rsidR="003C61CD" w:rsidRPr="003C61CD">
        <w:t>(i.e., phenology and photosynthesis)</w:t>
      </w:r>
      <w:r w:rsidR="003C61CD">
        <w:t xml:space="preserve"> </w:t>
      </w:r>
      <w:r w:rsidR="001436AE" w:rsidRPr="009055E3">
        <w:t>will result in the strongest improvements in NEE IAV. However, optimizing all parameters related to processes that occur after gross C uptake can also influence NEE; therefore, we include</w:t>
      </w:r>
      <w:r w:rsidR="0039658D">
        <w:t>d</w:t>
      </w:r>
      <w:r w:rsidR="001436AE" w:rsidRPr="009055E3">
        <w:t xml:space="preserve"> these parameters as a third category. The parameters included in each assimilation scenario are: P1 - all parameters, including all three phenology, photosynthesis and post C uptake parameter groups; P2 - phenology and photosynthesis parameters; P3 - phenology and post C uptake; P4 - photosynthesis and post C uptake; P5 - phenology parameters only; P6 - photosynthesis only; and P7 - post C uptake only. See </w:t>
      </w:r>
      <w:r w:rsidR="001436AE" w:rsidRPr="009055E3">
        <w:rPr>
          <w:b/>
          <w:bCs/>
        </w:rPr>
        <w:t>Table 2</w:t>
      </w:r>
      <w:r w:rsidR="001436AE" w:rsidRPr="009055E3">
        <w:t xml:space="preserve"> for a description of all parameters and to which category they belong. </w:t>
      </w:r>
    </w:p>
    <w:p w14:paraId="54D77962" w14:textId="275C2A42" w:rsidR="00F80EFD" w:rsidRPr="009055E3" w:rsidRDefault="00F80EFD" w:rsidP="00F80EFD">
      <w:pPr>
        <w:pStyle w:val="Text"/>
        <w:spacing w:line="360" w:lineRule="auto"/>
      </w:pPr>
      <w:r>
        <w:t>For all assimilation scenarios w</w:t>
      </w:r>
      <w:r w:rsidR="001436AE" w:rsidRPr="009055E3">
        <w:t xml:space="preserve">e compared the prior simulation (before parameter optimization) to the posterior simulations (after parameter optimization, with different parameter groupings for the different assimilation scenarios) by evaluating the simulations against the site </w:t>
      </w:r>
      <w:r w:rsidR="001436AE" w:rsidRPr="009055E3">
        <w:lastRenderedPageBreak/>
        <w:t>data using standard goodness of fit metrics (root mean square error, RMSE and correlation coefficient, r) at daily, monthly and inter-annual timescales. We further attributed what might be causing model-data misfits by decomposing the daily mean squared deviation (MSD) into its component phase, variance and bias contributions. The bias, variance and phase indicate the mean difference in flux magnitude, the mismatch in terms of the magnitude of fluctuations, and the seasonality in flux time series, respectively (Kobayashi &amp; Salam, 2000).</w:t>
      </w:r>
      <w:r>
        <w:t xml:space="preserve"> All methods and data are described in Section 2 and the results are presented and discussed in Section 3.</w:t>
      </w:r>
    </w:p>
    <w:p w14:paraId="7A8760A4" w14:textId="41BE7930" w:rsidR="002F3B11" w:rsidRPr="009055E3" w:rsidRDefault="002F3B11" w:rsidP="00B06F9A">
      <w:pPr>
        <w:pStyle w:val="Heading-Main"/>
        <w:spacing w:line="360" w:lineRule="auto"/>
      </w:pPr>
      <w:r w:rsidRPr="009055E3">
        <w:t xml:space="preserve">2 </w:t>
      </w:r>
      <w:r w:rsidR="009F5246" w:rsidRPr="009055E3">
        <w:t>Methods and Data</w:t>
      </w:r>
    </w:p>
    <w:p w14:paraId="7436A1D7" w14:textId="71F467AC" w:rsidR="009F5246" w:rsidRPr="009055E3" w:rsidRDefault="000E10BD" w:rsidP="00B06F9A">
      <w:pPr>
        <w:pStyle w:val="Heading2"/>
        <w:spacing w:before="240" w:after="120" w:line="360" w:lineRule="auto"/>
        <w:ind w:left="720"/>
        <w:rPr>
          <w:rFonts w:ascii="Times New Roman" w:hAnsi="Times New Roman" w:cs="Times New Roman"/>
          <w:color w:val="000000" w:themeColor="text1"/>
          <w:sz w:val="24"/>
          <w:szCs w:val="24"/>
        </w:rPr>
      </w:pPr>
      <w:r w:rsidRPr="009055E3">
        <w:rPr>
          <w:rFonts w:ascii="Times New Roman" w:hAnsi="Times New Roman" w:cs="Times New Roman"/>
          <w:color w:val="000000" w:themeColor="text1"/>
          <w:sz w:val="24"/>
          <w:szCs w:val="24"/>
        </w:rPr>
        <w:t>2</w:t>
      </w:r>
      <w:r w:rsidR="00AE4A33" w:rsidRPr="009055E3">
        <w:rPr>
          <w:rFonts w:ascii="Times New Roman" w:hAnsi="Times New Roman" w:cs="Times New Roman"/>
          <w:color w:val="000000" w:themeColor="text1"/>
          <w:sz w:val="24"/>
          <w:szCs w:val="24"/>
        </w:rPr>
        <w:t xml:space="preserve">.1 </w:t>
      </w:r>
      <w:r w:rsidR="009F5246" w:rsidRPr="009055E3">
        <w:rPr>
          <w:rFonts w:ascii="Times New Roman" w:hAnsi="Times New Roman" w:cs="Times New Roman"/>
          <w:color w:val="000000" w:themeColor="text1"/>
          <w:sz w:val="24"/>
          <w:szCs w:val="24"/>
        </w:rPr>
        <w:t>Study sites</w:t>
      </w:r>
    </w:p>
    <w:p w14:paraId="3149EAB7" w14:textId="6657C014" w:rsidR="009F5246" w:rsidRPr="009055E3" w:rsidRDefault="009F5246" w:rsidP="00B06F9A">
      <w:pPr>
        <w:spacing w:line="360" w:lineRule="auto"/>
        <w:ind w:firstLine="720"/>
        <w:rPr>
          <w:rFonts w:eastAsia="Times New Roman"/>
          <w:sz w:val="24"/>
          <w:szCs w:val="24"/>
        </w:rPr>
      </w:pPr>
      <w:r w:rsidRPr="009055E3">
        <w:rPr>
          <w:rFonts w:eastAsia="Times New Roman"/>
          <w:sz w:val="24"/>
          <w:szCs w:val="24"/>
        </w:rPr>
        <w:t xml:space="preserve">Twelve semi-arid </w:t>
      </w:r>
      <w:r w:rsidR="003757FC" w:rsidRPr="003757FC">
        <w:rPr>
          <w:rFonts w:eastAsia="Times New Roman"/>
          <w:sz w:val="24"/>
          <w:szCs w:val="24"/>
        </w:rPr>
        <w:t xml:space="preserve">eddy covariance flux sites </w:t>
      </w:r>
      <w:r w:rsidRPr="009055E3">
        <w:rPr>
          <w:rFonts w:eastAsia="Times New Roman"/>
          <w:sz w:val="24"/>
          <w:szCs w:val="24"/>
        </w:rPr>
        <w:t>in the southwestern US (SW US) have been utilized in this study</w:t>
      </w:r>
      <w:r w:rsidR="003757FC">
        <w:rPr>
          <w:rFonts w:eastAsia="Times New Roman"/>
          <w:sz w:val="24"/>
          <w:szCs w:val="24"/>
        </w:rPr>
        <w:t>,</w:t>
      </w:r>
      <w:r w:rsidR="003757FC" w:rsidRPr="003757FC">
        <w:rPr>
          <w:rFonts w:eastAsia="Times New Roman"/>
          <w:sz w:val="24"/>
          <w:szCs w:val="24"/>
        </w:rPr>
        <w:t xml:space="preserve"> </w:t>
      </w:r>
      <w:r w:rsidR="001A73AF">
        <w:rPr>
          <w:rFonts w:eastAsia="Times New Roman"/>
          <w:sz w:val="24"/>
          <w:szCs w:val="24"/>
        </w:rPr>
        <w:t>with a</w:t>
      </w:r>
      <w:r w:rsidR="003757FC">
        <w:rPr>
          <w:rFonts w:eastAsia="Times New Roman"/>
          <w:sz w:val="24"/>
          <w:szCs w:val="24"/>
        </w:rPr>
        <w:t xml:space="preserve"> </w:t>
      </w:r>
      <w:r w:rsidR="003757FC" w:rsidRPr="003757FC">
        <w:rPr>
          <w:rFonts w:eastAsia="Times New Roman"/>
          <w:sz w:val="24"/>
          <w:szCs w:val="24"/>
        </w:rPr>
        <w:t>measurement period ranging between 2003 and 2014</w:t>
      </w:r>
      <w:r w:rsidRPr="009055E3">
        <w:rPr>
          <w:rFonts w:eastAsia="Times New Roman"/>
          <w:sz w:val="24"/>
          <w:szCs w:val="24"/>
        </w:rPr>
        <w:t>. These sites have a range of different vegetation types, climates</w:t>
      </w:r>
      <w:r w:rsidR="003757FC">
        <w:rPr>
          <w:rFonts w:eastAsia="Times New Roman"/>
          <w:sz w:val="24"/>
          <w:szCs w:val="24"/>
        </w:rPr>
        <w:t>, elevation</w:t>
      </w:r>
      <w:r w:rsidRPr="009055E3">
        <w:rPr>
          <w:rFonts w:eastAsia="Times New Roman"/>
          <w:sz w:val="24"/>
          <w:szCs w:val="24"/>
        </w:rPr>
        <w:t xml:space="preserve"> and have been described in detail by Biederman et al. </w:t>
      </w:r>
      <w:r w:rsidR="0039658D">
        <w:rPr>
          <w:rFonts w:eastAsia="Times New Roman"/>
          <w:sz w:val="24"/>
          <w:szCs w:val="24"/>
        </w:rPr>
        <w:t>(</w:t>
      </w:r>
      <w:r w:rsidRPr="009055E3">
        <w:rPr>
          <w:rFonts w:eastAsia="Times New Roman"/>
          <w:sz w:val="24"/>
          <w:szCs w:val="24"/>
        </w:rPr>
        <w:t>2017), so we only provide a brief description here. We summarize the sites’ description, dominant vegetation species, mean climate and corresponding vegetation plant functional types (PFTs), together with the observation period and disturbance history (</w:t>
      </w:r>
      <w:r w:rsidRPr="009055E3">
        <w:rPr>
          <w:rFonts w:eastAsia="Times New Roman"/>
          <w:b/>
          <w:bCs/>
          <w:sz w:val="24"/>
          <w:szCs w:val="24"/>
        </w:rPr>
        <w:t>Table 1)</w:t>
      </w:r>
      <w:r w:rsidRPr="009055E3">
        <w:rPr>
          <w:rFonts w:eastAsia="Times New Roman"/>
          <w:sz w:val="24"/>
          <w:szCs w:val="24"/>
        </w:rPr>
        <w:t xml:space="preserve">. </w:t>
      </w:r>
      <w:r w:rsidR="003757FC">
        <w:rPr>
          <w:rFonts w:eastAsia="Times New Roman"/>
          <w:sz w:val="24"/>
          <w:szCs w:val="24"/>
        </w:rPr>
        <w:t>The</w:t>
      </w:r>
      <w:r w:rsidR="003757FC" w:rsidRPr="003757FC">
        <w:rPr>
          <w:rFonts w:eastAsia="Times New Roman"/>
          <w:sz w:val="24"/>
          <w:szCs w:val="24"/>
        </w:rPr>
        <w:t xml:space="preserve"> sites are listed consecutively based on their mean annual C balance </w:t>
      </w:r>
      <w:r w:rsidR="003757FC">
        <w:rPr>
          <w:rFonts w:eastAsia="Times New Roman"/>
          <w:sz w:val="24"/>
          <w:szCs w:val="24"/>
        </w:rPr>
        <w:t xml:space="preserve">in </w:t>
      </w:r>
      <w:r w:rsidR="003757FC" w:rsidRPr="003757FC">
        <w:rPr>
          <w:rFonts w:eastAsia="Times New Roman"/>
          <w:sz w:val="24"/>
          <w:szCs w:val="24"/>
        </w:rPr>
        <w:t xml:space="preserve">Table 1. </w:t>
      </w:r>
      <w:r w:rsidRPr="009055E3">
        <w:rPr>
          <w:rFonts w:eastAsia="Times New Roman"/>
          <w:sz w:val="24"/>
          <w:szCs w:val="24"/>
        </w:rPr>
        <w:t xml:space="preserve">The major regional IGBP vegetation classes represented include evergreen needleleaf forest, woody savanna, open and closed shrubland, and grassland. These sites typically experience monsoon rainfall during July to October, preceded by a hot, dry period in May and June. The SW US is characterized by water limitation at the annual scale, </w:t>
      </w:r>
      <w:proofErr w:type="gramStart"/>
      <w:r w:rsidRPr="009055E3">
        <w:rPr>
          <w:rFonts w:eastAsia="Times New Roman"/>
          <w:sz w:val="24"/>
          <w:szCs w:val="24"/>
        </w:rPr>
        <w:t>i.e.</w:t>
      </w:r>
      <w:proofErr w:type="gramEnd"/>
      <w:r w:rsidRPr="009055E3">
        <w:rPr>
          <w:rFonts w:eastAsia="Times New Roman"/>
          <w:sz w:val="24"/>
          <w:szCs w:val="24"/>
        </w:rPr>
        <w:t xml:space="preserve"> potential ET is greater than precipitation. The sites have large spatial gradients in mean annual precipitation (MAP 250–724 mm) and temperature (MAT 2.9 to 17.7°C) due to interactions among topography, latitude, wind patterns, and distance from oceans. For further site details, see references in </w:t>
      </w:r>
      <w:r w:rsidRPr="009055E3">
        <w:rPr>
          <w:rFonts w:eastAsia="Times New Roman"/>
          <w:b/>
          <w:bCs/>
          <w:sz w:val="24"/>
          <w:szCs w:val="24"/>
        </w:rPr>
        <w:t>Table 1</w:t>
      </w:r>
      <w:r w:rsidRPr="009055E3">
        <w:rPr>
          <w:rFonts w:eastAsia="Times New Roman"/>
          <w:sz w:val="24"/>
          <w:szCs w:val="24"/>
        </w:rPr>
        <w:t xml:space="preserve"> and individual site pages on </w:t>
      </w:r>
      <w:hyperlink r:id="rId8" w:history="1">
        <w:r w:rsidRPr="009055E3">
          <w:rPr>
            <w:rStyle w:val="Hyperlink"/>
            <w:rFonts w:eastAsia="Times New Roman"/>
            <w:sz w:val="24"/>
            <w:szCs w:val="24"/>
          </w:rPr>
          <w:t>www.ameriflux.lbl.gov</w:t>
        </w:r>
      </w:hyperlink>
      <w:r w:rsidRPr="009055E3">
        <w:rPr>
          <w:rFonts w:eastAsia="Times New Roman"/>
          <w:sz w:val="24"/>
          <w:szCs w:val="24"/>
        </w:rPr>
        <w:t>.</w:t>
      </w:r>
    </w:p>
    <w:p w14:paraId="08B0728F" w14:textId="0DBC8406" w:rsidR="009F5246" w:rsidRPr="009055E3" w:rsidRDefault="009F5246" w:rsidP="001A73AF">
      <w:pPr>
        <w:pStyle w:val="Heading-Main"/>
      </w:pPr>
      <w:r w:rsidRPr="009055E3">
        <w:t xml:space="preserve">Table 1. </w:t>
      </w:r>
      <w:r w:rsidRPr="009055E3">
        <w:rPr>
          <w:b w:val="0"/>
          <w:bCs w:val="0"/>
        </w:rPr>
        <w:t xml:space="preserve">Site descriptions, mean climate, observation years and corresponding vegetation plant functional types (PFTs) used in ORCHIDEE optimization. Simulation period corresponds to the period of available site data. PFT acronyms: BS = Bare soil (PFT=1); </w:t>
      </w:r>
      <w:proofErr w:type="spellStart"/>
      <w:r w:rsidRPr="009055E3">
        <w:rPr>
          <w:b w:val="0"/>
          <w:bCs w:val="0"/>
        </w:rPr>
        <w:t>TeNE</w:t>
      </w:r>
      <w:proofErr w:type="spellEnd"/>
      <w:r w:rsidRPr="009055E3">
        <w:rPr>
          <w:b w:val="0"/>
          <w:bCs w:val="0"/>
        </w:rPr>
        <w:t xml:space="preserve"> = Temperate </w:t>
      </w:r>
      <w:proofErr w:type="spellStart"/>
      <w:r w:rsidRPr="009055E3">
        <w:rPr>
          <w:b w:val="0"/>
          <w:bCs w:val="0"/>
        </w:rPr>
        <w:t>Needleleaved</w:t>
      </w:r>
      <w:proofErr w:type="spellEnd"/>
      <w:r w:rsidRPr="009055E3">
        <w:rPr>
          <w:b w:val="0"/>
          <w:bCs w:val="0"/>
        </w:rPr>
        <w:t xml:space="preserve"> Evergreen forest (PFT=4); </w:t>
      </w:r>
      <w:proofErr w:type="spellStart"/>
      <w:r w:rsidRPr="009055E3">
        <w:rPr>
          <w:b w:val="0"/>
          <w:bCs w:val="0"/>
        </w:rPr>
        <w:t>TeBE</w:t>
      </w:r>
      <w:proofErr w:type="spellEnd"/>
      <w:r w:rsidRPr="009055E3">
        <w:rPr>
          <w:b w:val="0"/>
          <w:bCs w:val="0"/>
        </w:rPr>
        <w:t xml:space="preserve"> = Temperate Broadleaved Evergreen forest (PFT=5); </w:t>
      </w:r>
      <w:proofErr w:type="spellStart"/>
      <w:r w:rsidRPr="009055E3">
        <w:rPr>
          <w:b w:val="0"/>
          <w:bCs w:val="0"/>
        </w:rPr>
        <w:t>TeBD</w:t>
      </w:r>
      <w:proofErr w:type="spellEnd"/>
      <w:r w:rsidRPr="009055E3">
        <w:rPr>
          <w:b w:val="0"/>
          <w:bCs w:val="0"/>
        </w:rPr>
        <w:t xml:space="preserve"> = Temperate Broadleaved Deciduous forest (PFT=6); C4G = C4 grass (PFT=11). Sites are given in order from largest mean annual C sink (US-</w:t>
      </w:r>
      <w:proofErr w:type="spellStart"/>
      <w:r w:rsidRPr="009055E3">
        <w:rPr>
          <w:b w:val="0"/>
          <w:bCs w:val="0"/>
        </w:rPr>
        <w:t>Vcm</w:t>
      </w:r>
      <w:proofErr w:type="spellEnd"/>
      <w:r w:rsidRPr="009055E3">
        <w:rPr>
          <w:b w:val="0"/>
          <w:bCs w:val="0"/>
        </w:rPr>
        <w:t xml:space="preserve">) to mean annual C </w:t>
      </w:r>
      <w:r w:rsidRPr="009055E3">
        <w:rPr>
          <w:b w:val="0"/>
          <w:bCs w:val="0"/>
        </w:rPr>
        <w:lastRenderedPageBreak/>
        <w:t>source (US-</w:t>
      </w:r>
      <w:proofErr w:type="spellStart"/>
      <w:r w:rsidRPr="009055E3">
        <w:rPr>
          <w:b w:val="0"/>
          <w:bCs w:val="0"/>
        </w:rPr>
        <w:t>Aud</w:t>
      </w:r>
      <w:proofErr w:type="spellEnd"/>
      <w:r w:rsidRPr="009055E3">
        <w:rPr>
          <w:b w:val="0"/>
          <w:bCs w:val="0"/>
        </w:rPr>
        <w:t>).</w:t>
      </w:r>
      <w:r w:rsidR="00873B86">
        <w:rPr>
          <w:b w:val="0"/>
          <w:bCs w:val="0"/>
        </w:rPr>
        <w:t xml:space="preserve"> </w:t>
      </w:r>
      <w:ins w:id="7" w:author="Kashif Mahmud" w:date="2021-08-12T18:07:00Z">
        <w:r w:rsidR="00B44F15">
          <w:rPr>
            <w:b w:val="0"/>
            <w:bCs w:val="0"/>
          </w:rPr>
          <w:t xml:space="preserve">Abbreviation </w:t>
        </w:r>
        <w:proofErr w:type="gramStart"/>
        <w:r w:rsidR="00B44F15">
          <w:rPr>
            <w:b w:val="0"/>
            <w:bCs w:val="0"/>
          </w:rPr>
          <w:t>are</w:t>
        </w:r>
        <w:proofErr w:type="gramEnd"/>
        <w:r w:rsidR="00B44F15">
          <w:rPr>
            <w:b w:val="0"/>
            <w:bCs w:val="0"/>
          </w:rPr>
          <w:t xml:space="preserve">: IGBP = </w:t>
        </w:r>
        <w:r w:rsidR="00B44F15" w:rsidRPr="00873B86">
          <w:rPr>
            <w:b w:val="0"/>
            <w:bCs w:val="0"/>
          </w:rPr>
          <w:t xml:space="preserve">International Geosphere–Biosphere </w:t>
        </w:r>
        <w:proofErr w:type="spellStart"/>
        <w:r w:rsidR="00B44F15" w:rsidRPr="00873B86">
          <w:rPr>
            <w:b w:val="0"/>
            <w:bCs w:val="0"/>
          </w:rPr>
          <w:t>Programme</w:t>
        </w:r>
        <w:proofErr w:type="spellEnd"/>
        <w:r w:rsidR="00B44F15">
          <w:rPr>
            <w:b w:val="0"/>
            <w:bCs w:val="0"/>
          </w:rPr>
          <w:t xml:space="preserve">; MAP = Mean Annual </w:t>
        </w:r>
        <w:proofErr w:type="spellStart"/>
        <w:r w:rsidR="00B44F15">
          <w:rPr>
            <w:b w:val="0"/>
            <w:bCs w:val="0"/>
          </w:rPr>
          <w:t>Precipatation</w:t>
        </w:r>
        <w:proofErr w:type="spellEnd"/>
        <w:r w:rsidR="00B44F15">
          <w:rPr>
            <w:b w:val="0"/>
            <w:bCs w:val="0"/>
          </w:rPr>
          <w:t>; MAT = Mean Annual Temperature.</w:t>
        </w:r>
      </w:ins>
    </w:p>
    <w:tbl>
      <w:tblPr>
        <w:tblW w:w="936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600" w:firstRow="0" w:lastRow="0" w:firstColumn="0" w:lastColumn="0" w:noHBand="1" w:noVBand="1"/>
        <w:tblPrChange w:id="8" w:author="Kashif Mahmud" w:date="2021-08-12T18:07:00Z">
          <w:tblPr>
            <w:tblW w:w="936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600" w:firstRow="0" w:lastRow="0" w:firstColumn="0" w:lastColumn="0" w:noHBand="1" w:noVBand="1"/>
          </w:tblPr>
        </w:tblPrChange>
      </w:tblPr>
      <w:tblGrid>
        <w:gridCol w:w="10"/>
        <w:gridCol w:w="535"/>
        <w:gridCol w:w="11"/>
        <w:gridCol w:w="971"/>
        <w:gridCol w:w="1102"/>
        <w:gridCol w:w="12"/>
        <w:gridCol w:w="866"/>
        <w:gridCol w:w="900"/>
        <w:gridCol w:w="564"/>
        <w:gridCol w:w="10"/>
        <w:gridCol w:w="530"/>
        <w:gridCol w:w="10"/>
        <w:gridCol w:w="470"/>
        <w:gridCol w:w="10"/>
        <w:gridCol w:w="566"/>
        <w:gridCol w:w="630"/>
        <w:gridCol w:w="1260"/>
        <w:gridCol w:w="894"/>
        <w:gridCol w:w="12"/>
        <w:tblGridChange w:id="9">
          <w:tblGrid>
            <w:gridCol w:w="10"/>
            <w:gridCol w:w="535"/>
            <w:gridCol w:w="11"/>
            <w:gridCol w:w="971"/>
            <w:gridCol w:w="1102"/>
            <w:gridCol w:w="12"/>
            <w:gridCol w:w="866"/>
            <w:gridCol w:w="900"/>
            <w:gridCol w:w="564"/>
            <w:gridCol w:w="10"/>
            <w:gridCol w:w="530"/>
            <w:gridCol w:w="10"/>
            <w:gridCol w:w="470"/>
            <w:gridCol w:w="10"/>
            <w:gridCol w:w="566"/>
            <w:gridCol w:w="630"/>
            <w:gridCol w:w="1260"/>
            <w:gridCol w:w="894"/>
            <w:gridCol w:w="12"/>
          </w:tblGrid>
        </w:tblGridChange>
      </w:tblGrid>
      <w:tr w:rsidR="009F5246" w:rsidRPr="009055E3" w14:paraId="764DB3A7" w14:textId="77777777" w:rsidTr="00B44F15">
        <w:trPr>
          <w:gridBefore w:val="1"/>
          <w:wBefore w:w="10" w:type="dxa"/>
          <w:cantSplit/>
          <w:trHeight w:val="1134"/>
          <w:trPrChange w:id="10" w:author="Kashif Mahmud" w:date="2021-08-12T18:07:00Z">
            <w:trPr>
              <w:gridBefore w:val="1"/>
              <w:wBefore w:w="10" w:type="dxa"/>
              <w:cantSplit/>
              <w:trHeight w:val="1134"/>
            </w:trPr>
          </w:trPrChange>
        </w:trPr>
        <w:tc>
          <w:tcPr>
            <w:tcW w:w="546" w:type="dxa"/>
            <w:gridSpan w:val="2"/>
            <w:tcMar>
              <w:top w:w="100" w:type="dxa"/>
              <w:left w:w="100" w:type="dxa"/>
              <w:bottom w:w="100" w:type="dxa"/>
              <w:right w:w="100" w:type="dxa"/>
            </w:tcMar>
            <w:textDirection w:val="btLr"/>
            <w:tcPrChange w:id="11" w:author="Kashif Mahmud" w:date="2021-08-12T18:07:00Z">
              <w:tcPr>
                <w:tcW w:w="546" w:type="dxa"/>
                <w:gridSpan w:val="2"/>
                <w:tcMar>
                  <w:top w:w="100" w:type="dxa"/>
                  <w:left w:w="100" w:type="dxa"/>
                  <w:bottom w:w="100" w:type="dxa"/>
                  <w:right w:w="100" w:type="dxa"/>
                </w:tcMar>
              </w:tcPr>
            </w:tcPrChange>
          </w:tcPr>
          <w:p w14:paraId="439F031C" w14:textId="77777777" w:rsidR="009F5246" w:rsidRPr="009055E3" w:rsidRDefault="009F5246" w:rsidP="00873B86">
            <w:pPr>
              <w:ind w:left="115" w:right="115"/>
              <w:jc w:val="both"/>
              <w:rPr>
                <w:rFonts w:eastAsia="Times"/>
                <w:sz w:val="16"/>
                <w:szCs w:val="16"/>
              </w:rPr>
            </w:pPr>
            <w:r w:rsidRPr="009055E3">
              <w:rPr>
                <w:rFonts w:eastAsia="Times"/>
                <w:sz w:val="16"/>
                <w:szCs w:val="16"/>
              </w:rPr>
              <w:t>Site ID</w:t>
            </w:r>
          </w:p>
        </w:tc>
        <w:tc>
          <w:tcPr>
            <w:tcW w:w="971" w:type="dxa"/>
            <w:tcMar>
              <w:top w:w="100" w:type="dxa"/>
              <w:left w:w="100" w:type="dxa"/>
              <w:bottom w:w="100" w:type="dxa"/>
              <w:right w:w="100" w:type="dxa"/>
            </w:tcMar>
            <w:textDirection w:val="btLr"/>
            <w:tcPrChange w:id="12" w:author="Kashif Mahmud" w:date="2021-08-12T18:07:00Z">
              <w:tcPr>
                <w:tcW w:w="971" w:type="dxa"/>
                <w:tcMar>
                  <w:top w:w="100" w:type="dxa"/>
                  <w:left w:w="100" w:type="dxa"/>
                  <w:bottom w:w="100" w:type="dxa"/>
                  <w:right w:w="100" w:type="dxa"/>
                </w:tcMar>
              </w:tcPr>
            </w:tcPrChange>
          </w:tcPr>
          <w:p w14:paraId="46471C6B" w14:textId="77777777" w:rsidR="009F5246" w:rsidRPr="009055E3" w:rsidRDefault="009F5246" w:rsidP="00873B86">
            <w:pPr>
              <w:ind w:left="115" w:right="115"/>
              <w:jc w:val="both"/>
              <w:rPr>
                <w:rFonts w:eastAsia="Times"/>
                <w:sz w:val="16"/>
                <w:szCs w:val="16"/>
              </w:rPr>
            </w:pPr>
            <w:r w:rsidRPr="009055E3">
              <w:rPr>
                <w:rFonts w:eastAsia="Times"/>
                <w:sz w:val="16"/>
                <w:szCs w:val="16"/>
              </w:rPr>
              <w:t>Description</w:t>
            </w:r>
          </w:p>
        </w:tc>
        <w:tc>
          <w:tcPr>
            <w:tcW w:w="1114" w:type="dxa"/>
            <w:gridSpan w:val="2"/>
            <w:tcMar>
              <w:top w:w="100" w:type="dxa"/>
              <w:left w:w="100" w:type="dxa"/>
              <w:bottom w:w="100" w:type="dxa"/>
              <w:right w:w="100" w:type="dxa"/>
            </w:tcMar>
            <w:textDirection w:val="btLr"/>
            <w:tcPrChange w:id="13" w:author="Kashif Mahmud" w:date="2021-08-12T18:07:00Z">
              <w:tcPr>
                <w:tcW w:w="1114" w:type="dxa"/>
                <w:gridSpan w:val="2"/>
                <w:tcMar>
                  <w:top w:w="100" w:type="dxa"/>
                  <w:left w:w="100" w:type="dxa"/>
                  <w:bottom w:w="100" w:type="dxa"/>
                  <w:right w:w="100" w:type="dxa"/>
                </w:tcMar>
              </w:tcPr>
            </w:tcPrChange>
          </w:tcPr>
          <w:p w14:paraId="311A0725" w14:textId="77777777" w:rsidR="009F5246" w:rsidRPr="009055E3" w:rsidRDefault="009F5246" w:rsidP="00873B86">
            <w:pPr>
              <w:ind w:left="115" w:right="115"/>
              <w:jc w:val="both"/>
              <w:rPr>
                <w:rFonts w:eastAsia="Times"/>
                <w:sz w:val="16"/>
                <w:szCs w:val="16"/>
              </w:rPr>
            </w:pPr>
            <w:r w:rsidRPr="009055E3">
              <w:rPr>
                <w:rFonts w:eastAsia="Times"/>
                <w:sz w:val="16"/>
                <w:szCs w:val="16"/>
              </w:rPr>
              <w:t>Dominant species</w:t>
            </w:r>
          </w:p>
        </w:tc>
        <w:tc>
          <w:tcPr>
            <w:tcW w:w="866" w:type="dxa"/>
            <w:tcMar>
              <w:top w:w="100" w:type="dxa"/>
              <w:left w:w="100" w:type="dxa"/>
              <w:bottom w:w="100" w:type="dxa"/>
              <w:right w:w="100" w:type="dxa"/>
            </w:tcMar>
            <w:textDirection w:val="btLr"/>
            <w:tcPrChange w:id="14" w:author="Kashif Mahmud" w:date="2021-08-12T18:07:00Z">
              <w:tcPr>
                <w:tcW w:w="866" w:type="dxa"/>
                <w:tcMar>
                  <w:top w:w="100" w:type="dxa"/>
                  <w:left w:w="100" w:type="dxa"/>
                  <w:bottom w:w="100" w:type="dxa"/>
                  <w:right w:w="100" w:type="dxa"/>
                </w:tcMar>
              </w:tcPr>
            </w:tcPrChange>
          </w:tcPr>
          <w:p w14:paraId="4E90DADA" w14:textId="77777777" w:rsidR="009F5246" w:rsidRPr="009055E3" w:rsidRDefault="009F5246" w:rsidP="00873B86">
            <w:pPr>
              <w:ind w:left="115" w:right="115"/>
              <w:jc w:val="both"/>
              <w:rPr>
                <w:rFonts w:eastAsia="Times"/>
                <w:sz w:val="16"/>
                <w:szCs w:val="16"/>
              </w:rPr>
            </w:pPr>
            <w:r w:rsidRPr="009055E3">
              <w:rPr>
                <w:rFonts w:eastAsia="Times"/>
                <w:sz w:val="16"/>
                <w:szCs w:val="16"/>
              </w:rPr>
              <w:t>IGBP class</w:t>
            </w:r>
          </w:p>
        </w:tc>
        <w:tc>
          <w:tcPr>
            <w:tcW w:w="900" w:type="dxa"/>
            <w:tcMar>
              <w:top w:w="100" w:type="dxa"/>
              <w:left w:w="100" w:type="dxa"/>
              <w:bottom w:w="100" w:type="dxa"/>
              <w:right w:w="100" w:type="dxa"/>
            </w:tcMar>
            <w:textDirection w:val="btLr"/>
            <w:tcPrChange w:id="15" w:author="Kashif Mahmud" w:date="2021-08-12T18:07:00Z">
              <w:tcPr>
                <w:tcW w:w="900" w:type="dxa"/>
                <w:tcMar>
                  <w:top w:w="100" w:type="dxa"/>
                  <w:left w:w="100" w:type="dxa"/>
                  <w:bottom w:w="100" w:type="dxa"/>
                  <w:right w:w="100" w:type="dxa"/>
                </w:tcMar>
              </w:tcPr>
            </w:tcPrChange>
          </w:tcPr>
          <w:p w14:paraId="2628B0D1" w14:textId="77777777" w:rsidR="009F5246" w:rsidRPr="009055E3" w:rsidRDefault="009F5246" w:rsidP="00873B86">
            <w:pPr>
              <w:ind w:left="115" w:right="115"/>
              <w:jc w:val="both"/>
              <w:rPr>
                <w:rFonts w:eastAsia="Times"/>
                <w:sz w:val="16"/>
                <w:szCs w:val="16"/>
              </w:rPr>
            </w:pPr>
            <w:r w:rsidRPr="009055E3">
              <w:rPr>
                <w:rFonts w:eastAsia="Times"/>
                <w:sz w:val="16"/>
                <w:szCs w:val="16"/>
              </w:rPr>
              <w:t>PFT fractions</w:t>
            </w:r>
          </w:p>
        </w:tc>
        <w:tc>
          <w:tcPr>
            <w:tcW w:w="574" w:type="dxa"/>
            <w:gridSpan w:val="2"/>
            <w:tcMar>
              <w:top w:w="100" w:type="dxa"/>
              <w:left w:w="100" w:type="dxa"/>
              <w:bottom w:w="100" w:type="dxa"/>
              <w:right w:w="100" w:type="dxa"/>
            </w:tcMar>
            <w:textDirection w:val="btLr"/>
            <w:tcPrChange w:id="16" w:author="Kashif Mahmud" w:date="2021-08-12T18:07:00Z">
              <w:tcPr>
                <w:tcW w:w="574" w:type="dxa"/>
                <w:gridSpan w:val="2"/>
                <w:tcMar>
                  <w:top w:w="100" w:type="dxa"/>
                  <w:left w:w="100" w:type="dxa"/>
                  <w:bottom w:w="100" w:type="dxa"/>
                  <w:right w:w="100" w:type="dxa"/>
                </w:tcMar>
              </w:tcPr>
            </w:tcPrChange>
          </w:tcPr>
          <w:p w14:paraId="021410AE" w14:textId="77777777" w:rsidR="009F5246" w:rsidRPr="009055E3" w:rsidRDefault="009F5246" w:rsidP="00873B86">
            <w:pPr>
              <w:ind w:left="115" w:right="115"/>
              <w:jc w:val="both"/>
              <w:rPr>
                <w:rFonts w:eastAsia="Times"/>
                <w:sz w:val="16"/>
                <w:szCs w:val="16"/>
              </w:rPr>
            </w:pPr>
            <w:proofErr w:type="spellStart"/>
            <w:r w:rsidRPr="009055E3">
              <w:rPr>
                <w:rFonts w:eastAsia="Times"/>
                <w:sz w:val="16"/>
                <w:szCs w:val="16"/>
              </w:rPr>
              <w:t>Koppen</w:t>
            </w:r>
            <w:proofErr w:type="spellEnd"/>
          </w:p>
          <w:p w14:paraId="56D09304" w14:textId="77777777" w:rsidR="009F5246" w:rsidRPr="009055E3" w:rsidRDefault="009F5246" w:rsidP="00873B86">
            <w:pPr>
              <w:ind w:left="115" w:right="115"/>
              <w:jc w:val="both"/>
              <w:rPr>
                <w:rFonts w:eastAsia="Times"/>
                <w:sz w:val="16"/>
                <w:szCs w:val="16"/>
              </w:rPr>
            </w:pPr>
            <w:r w:rsidRPr="009055E3">
              <w:rPr>
                <w:rFonts w:eastAsia="Times"/>
                <w:sz w:val="16"/>
                <w:szCs w:val="16"/>
              </w:rPr>
              <w:t>climate</w:t>
            </w:r>
          </w:p>
        </w:tc>
        <w:tc>
          <w:tcPr>
            <w:tcW w:w="540" w:type="dxa"/>
            <w:gridSpan w:val="2"/>
            <w:tcMar>
              <w:top w:w="100" w:type="dxa"/>
              <w:left w:w="100" w:type="dxa"/>
              <w:bottom w:w="100" w:type="dxa"/>
              <w:right w:w="100" w:type="dxa"/>
            </w:tcMar>
            <w:textDirection w:val="btLr"/>
            <w:tcPrChange w:id="17" w:author="Kashif Mahmud" w:date="2021-08-12T18:07:00Z">
              <w:tcPr>
                <w:tcW w:w="540" w:type="dxa"/>
                <w:gridSpan w:val="2"/>
                <w:tcMar>
                  <w:top w:w="100" w:type="dxa"/>
                  <w:left w:w="100" w:type="dxa"/>
                  <w:bottom w:w="100" w:type="dxa"/>
                  <w:right w:w="100" w:type="dxa"/>
                </w:tcMar>
              </w:tcPr>
            </w:tcPrChange>
          </w:tcPr>
          <w:p w14:paraId="40B09F6C" w14:textId="4B29D190" w:rsidR="009F5246" w:rsidRPr="009055E3" w:rsidRDefault="009F5246" w:rsidP="00873B86">
            <w:pPr>
              <w:ind w:left="115" w:right="115"/>
              <w:jc w:val="both"/>
              <w:rPr>
                <w:rFonts w:eastAsia="Times"/>
                <w:sz w:val="16"/>
                <w:szCs w:val="16"/>
              </w:rPr>
            </w:pPr>
            <w:r w:rsidRPr="009055E3">
              <w:rPr>
                <w:rFonts w:eastAsia="Times"/>
                <w:sz w:val="16"/>
                <w:szCs w:val="16"/>
              </w:rPr>
              <w:t>Elevation</w:t>
            </w:r>
            <w:r w:rsidR="00873B86">
              <w:rPr>
                <w:rFonts w:eastAsia="Times"/>
                <w:sz w:val="16"/>
                <w:szCs w:val="16"/>
              </w:rPr>
              <w:t xml:space="preserve"> </w:t>
            </w:r>
            <w:r w:rsidRPr="009055E3">
              <w:rPr>
                <w:rFonts w:eastAsia="Times"/>
                <w:sz w:val="16"/>
                <w:szCs w:val="16"/>
              </w:rPr>
              <w:t>(m)</w:t>
            </w:r>
          </w:p>
        </w:tc>
        <w:tc>
          <w:tcPr>
            <w:tcW w:w="480" w:type="dxa"/>
            <w:gridSpan w:val="2"/>
            <w:tcMar>
              <w:top w:w="100" w:type="dxa"/>
              <w:left w:w="100" w:type="dxa"/>
              <w:bottom w:w="100" w:type="dxa"/>
              <w:right w:w="100" w:type="dxa"/>
            </w:tcMar>
            <w:textDirection w:val="btLr"/>
            <w:tcPrChange w:id="18" w:author="Kashif Mahmud" w:date="2021-08-12T18:07:00Z">
              <w:tcPr>
                <w:tcW w:w="480" w:type="dxa"/>
                <w:gridSpan w:val="2"/>
                <w:tcMar>
                  <w:top w:w="100" w:type="dxa"/>
                  <w:left w:w="100" w:type="dxa"/>
                  <w:bottom w:w="100" w:type="dxa"/>
                  <w:right w:w="100" w:type="dxa"/>
                </w:tcMar>
              </w:tcPr>
            </w:tcPrChange>
          </w:tcPr>
          <w:p w14:paraId="14E7E7BE" w14:textId="350A9D9A" w:rsidR="009F5246" w:rsidRPr="009055E3" w:rsidRDefault="009F5246" w:rsidP="00873B86">
            <w:pPr>
              <w:ind w:left="115" w:right="115"/>
              <w:jc w:val="both"/>
              <w:rPr>
                <w:rFonts w:eastAsia="Times"/>
                <w:sz w:val="16"/>
                <w:szCs w:val="16"/>
              </w:rPr>
            </w:pPr>
            <w:r w:rsidRPr="009055E3">
              <w:rPr>
                <w:rFonts w:eastAsia="Times"/>
                <w:sz w:val="16"/>
                <w:szCs w:val="16"/>
              </w:rPr>
              <w:t>MAP</w:t>
            </w:r>
            <w:r w:rsidR="00873B86">
              <w:rPr>
                <w:rFonts w:eastAsia="Times"/>
                <w:sz w:val="16"/>
                <w:szCs w:val="16"/>
              </w:rPr>
              <w:t xml:space="preserve"> </w:t>
            </w:r>
            <w:r w:rsidRPr="009055E3">
              <w:rPr>
                <w:rFonts w:eastAsia="Times"/>
                <w:sz w:val="16"/>
                <w:szCs w:val="16"/>
              </w:rPr>
              <w:t>(mm)</w:t>
            </w:r>
          </w:p>
        </w:tc>
        <w:tc>
          <w:tcPr>
            <w:tcW w:w="566" w:type="dxa"/>
            <w:tcMar>
              <w:top w:w="100" w:type="dxa"/>
              <w:left w:w="100" w:type="dxa"/>
              <w:bottom w:w="100" w:type="dxa"/>
              <w:right w:w="100" w:type="dxa"/>
            </w:tcMar>
            <w:textDirection w:val="btLr"/>
            <w:tcPrChange w:id="19" w:author="Kashif Mahmud" w:date="2021-08-12T18:07:00Z">
              <w:tcPr>
                <w:tcW w:w="566" w:type="dxa"/>
                <w:tcMar>
                  <w:top w:w="100" w:type="dxa"/>
                  <w:left w:w="100" w:type="dxa"/>
                  <w:bottom w:w="100" w:type="dxa"/>
                  <w:right w:w="100" w:type="dxa"/>
                </w:tcMar>
              </w:tcPr>
            </w:tcPrChange>
          </w:tcPr>
          <w:p w14:paraId="0DFA3E26" w14:textId="56B9C4FC" w:rsidR="009F5246" w:rsidRPr="009055E3" w:rsidRDefault="009F5246" w:rsidP="00873B86">
            <w:pPr>
              <w:ind w:left="115" w:right="115"/>
              <w:jc w:val="both"/>
              <w:rPr>
                <w:rFonts w:eastAsia="Times"/>
                <w:sz w:val="16"/>
                <w:szCs w:val="16"/>
              </w:rPr>
            </w:pPr>
            <w:r w:rsidRPr="009055E3">
              <w:rPr>
                <w:rFonts w:eastAsia="Times"/>
                <w:sz w:val="16"/>
                <w:szCs w:val="16"/>
              </w:rPr>
              <w:t>MAT</w:t>
            </w:r>
            <w:r w:rsidR="00873B86">
              <w:rPr>
                <w:rFonts w:eastAsia="Times"/>
                <w:sz w:val="16"/>
                <w:szCs w:val="16"/>
              </w:rPr>
              <w:t xml:space="preserve"> </w:t>
            </w:r>
            <w:r w:rsidRPr="009055E3">
              <w:rPr>
                <w:rFonts w:eastAsia="Times"/>
                <w:sz w:val="16"/>
                <w:szCs w:val="16"/>
              </w:rPr>
              <w:t>(°C)</w:t>
            </w:r>
          </w:p>
        </w:tc>
        <w:tc>
          <w:tcPr>
            <w:tcW w:w="630" w:type="dxa"/>
            <w:tcMar>
              <w:top w:w="100" w:type="dxa"/>
              <w:left w:w="100" w:type="dxa"/>
              <w:bottom w:w="100" w:type="dxa"/>
              <w:right w:w="100" w:type="dxa"/>
            </w:tcMar>
            <w:textDirection w:val="btLr"/>
            <w:tcPrChange w:id="20" w:author="Kashif Mahmud" w:date="2021-08-12T18:07:00Z">
              <w:tcPr>
                <w:tcW w:w="630" w:type="dxa"/>
                <w:tcMar>
                  <w:top w:w="100" w:type="dxa"/>
                  <w:left w:w="100" w:type="dxa"/>
                  <w:bottom w:w="100" w:type="dxa"/>
                  <w:right w:w="100" w:type="dxa"/>
                </w:tcMar>
              </w:tcPr>
            </w:tcPrChange>
          </w:tcPr>
          <w:p w14:paraId="542EFCE3" w14:textId="77777777" w:rsidR="009F5246" w:rsidRPr="009055E3" w:rsidRDefault="009F5246" w:rsidP="00873B86">
            <w:pPr>
              <w:ind w:left="115" w:right="115"/>
              <w:jc w:val="both"/>
              <w:rPr>
                <w:rFonts w:eastAsia="Times"/>
                <w:sz w:val="16"/>
                <w:szCs w:val="16"/>
              </w:rPr>
            </w:pPr>
            <w:r w:rsidRPr="009055E3">
              <w:rPr>
                <w:rFonts w:eastAsia="Times"/>
                <w:sz w:val="16"/>
                <w:szCs w:val="16"/>
              </w:rPr>
              <w:t>Period of site data</w:t>
            </w:r>
          </w:p>
        </w:tc>
        <w:tc>
          <w:tcPr>
            <w:tcW w:w="1260" w:type="dxa"/>
            <w:tcMar>
              <w:top w:w="100" w:type="dxa"/>
              <w:left w:w="100" w:type="dxa"/>
              <w:bottom w:w="100" w:type="dxa"/>
              <w:right w:w="100" w:type="dxa"/>
            </w:tcMar>
            <w:textDirection w:val="btLr"/>
            <w:tcPrChange w:id="21" w:author="Kashif Mahmud" w:date="2021-08-12T18:07:00Z">
              <w:tcPr>
                <w:tcW w:w="1260" w:type="dxa"/>
                <w:tcMar>
                  <w:top w:w="100" w:type="dxa"/>
                  <w:left w:w="100" w:type="dxa"/>
                  <w:bottom w:w="100" w:type="dxa"/>
                  <w:right w:w="100" w:type="dxa"/>
                </w:tcMar>
              </w:tcPr>
            </w:tcPrChange>
          </w:tcPr>
          <w:p w14:paraId="29A87C70" w14:textId="77777777" w:rsidR="009F5246" w:rsidRPr="009055E3" w:rsidRDefault="009F5246" w:rsidP="00873B86">
            <w:pPr>
              <w:ind w:left="115" w:right="115"/>
              <w:jc w:val="both"/>
              <w:rPr>
                <w:rFonts w:eastAsia="Times"/>
                <w:sz w:val="16"/>
                <w:szCs w:val="16"/>
              </w:rPr>
            </w:pPr>
            <w:r w:rsidRPr="009055E3">
              <w:rPr>
                <w:rFonts w:eastAsia="Times"/>
                <w:sz w:val="16"/>
                <w:szCs w:val="16"/>
              </w:rPr>
              <w:t>Disturbance History</w:t>
            </w:r>
          </w:p>
        </w:tc>
        <w:tc>
          <w:tcPr>
            <w:tcW w:w="906" w:type="dxa"/>
            <w:gridSpan w:val="2"/>
            <w:tcMar>
              <w:top w:w="100" w:type="dxa"/>
              <w:left w:w="100" w:type="dxa"/>
              <w:bottom w:w="100" w:type="dxa"/>
              <w:right w:w="100" w:type="dxa"/>
            </w:tcMar>
            <w:textDirection w:val="btLr"/>
            <w:tcPrChange w:id="22" w:author="Kashif Mahmud" w:date="2021-08-12T18:07:00Z">
              <w:tcPr>
                <w:tcW w:w="906" w:type="dxa"/>
                <w:gridSpan w:val="2"/>
                <w:tcMar>
                  <w:top w:w="100" w:type="dxa"/>
                  <w:left w:w="100" w:type="dxa"/>
                  <w:bottom w:w="100" w:type="dxa"/>
                  <w:right w:w="100" w:type="dxa"/>
                </w:tcMar>
              </w:tcPr>
            </w:tcPrChange>
          </w:tcPr>
          <w:p w14:paraId="3FBAA4B6" w14:textId="77777777" w:rsidR="009F5246" w:rsidRPr="009055E3" w:rsidRDefault="009F5246" w:rsidP="00873B86">
            <w:pPr>
              <w:ind w:left="115" w:right="115"/>
              <w:jc w:val="both"/>
              <w:rPr>
                <w:rFonts w:eastAsia="Times"/>
                <w:sz w:val="16"/>
                <w:szCs w:val="16"/>
              </w:rPr>
            </w:pPr>
            <w:r w:rsidRPr="009055E3">
              <w:rPr>
                <w:rFonts w:eastAsia="Times"/>
                <w:sz w:val="16"/>
                <w:szCs w:val="16"/>
              </w:rPr>
              <w:t>Site reference</w:t>
            </w:r>
          </w:p>
        </w:tc>
      </w:tr>
      <w:tr w:rsidR="009F5246" w:rsidRPr="009055E3" w14:paraId="111E277E" w14:textId="77777777" w:rsidTr="00873B86">
        <w:trPr>
          <w:gridAfter w:val="1"/>
          <w:wAfter w:w="12" w:type="dxa"/>
          <w:trHeight w:val="2015"/>
        </w:trPr>
        <w:tc>
          <w:tcPr>
            <w:tcW w:w="545" w:type="dxa"/>
            <w:gridSpan w:val="2"/>
            <w:tcMar>
              <w:top w:w="100" w:type="dxa"/>
              <w:left w:w="100" w:type="dxa"/>
              <w:bottom w:w="100" w:type="dxa"/>
              <w:right w:w="100" w:type="dxa"/>
            </w:tcMar>
          </w:tcPr>
          <w:p w14:paraId="1DF21032" w14:textId="77777777" w:rsidR="009F5246" w:rsidRPr="009055E3" w:rsidRDefault="009F5246" w:rsidP="00B06F9A">
            <w:pPr>
              <w:spacing w:line="360" w:lineRule="auto"/>
              <w:jc w:val="both"/>
              <w:rPr>
                <w:rFonts w:eastAsia="Times"/>
                <w:sz w:val="16"/>
                <w:szCs w:val="16"/>
              </w:rPr>
            </w:pPr>
            <w:r w:rsidRPr="009055E3">
              <w:rPr>
                <w:rFonts w:eastAsia="Times"/>
                <w:sz w:val="16"/>
                <w:szCs w:val="16"/>
              </w:rPr>
              <w:t>US-</w:t>
            </w:r>
            <w:proofErr w:type="spellStart"/>
            <w:r w:rsidRPr="009055E3">
              <w:rPr>
                <w:rFonts w:eastAsia="Times"/>
                <w:sz w:val="16"/>
                <w:szCs w:val="16"/>
              </w:rPr>
              <w:t>Vcm</w:t>
            </w:r>
            <w:proofErr w:type="spellEnd"/>
          </w:p>
        </w:tc>
        <w:tc>
          <w:tcPr>
            <w:tcW w:w="982" w:type="dxa"/>
            <w:gridSpan w:val="2"/>
            <w:tcMar>
              <w:top w:w="100" w:type="dxa"/>
              <w:left w:w="100" w:type="dxa"/>
              <w:bottom w:w="100" w:type="dxa"/>
              <w:right w:w="100" w:type="dxa"/>
            </w:tcMar>
          </w:tcPr>
          <w:p w14:paraId="6A6411D2" w14:textId="77777777" w:rsidR="009F5246" w:rsidRPr="009055E3" w:rsidRDefault="009F5246" w:rsidP="00B06F9A">
            <w:pPr>
              <w:spacing w:line="360" w:lineRule="auto"/>
              <w:jc w:val="both"/>
              <w:rPr>
                <w:rFonts w:eastAsia="Times"/>
                <w:sz w:val="16"/>
                <w:szCs w:val="16"/>
              </w:rPr>
            </w:pPr>
            <w:r w:rsidRPr="009055E3">
              <w:rPr>
                <w:rFonts w:eastAsia="Times"/>
                <w:sz w:val="16"/>
                <w:szCs w:val="16"/>
              </w:rPr>
              <w:t>Valles Caldera mixed</w:t>
            </w:r>
          </w:p>
          <w:p w14:paraId="1C0CA651" w14:textId="77777777" w:rsidR="009F5246" w:rsidRPr="009055E3" w:rsidRDefault="009F5246" w:rsidP="00B06F9A">
            <w:pPr>
              <w:spacing w:line="360" w:lineRule="auto"/>
              <w:jc w:val="both"/>
              <w:rPr>
                <w:rFonts w:eastAsia="Times"/>
                <w:sz w:val="16"/>
                <w:szCs w:val="16"/>
              </w:rPr>
            </w:pPr>
            <w:r w:rsidRPr="009055E3">
              <w:rPr>
                <w:rFonts w:eastAsia="Times"/>
                <w:sz w:val="16"/>
                <w:szCs w:val="16"/>
              </w:rPr>
              <w:t>conifer forest</w:t>
            </w:r>
          </w:p>
        </w:tc>
        <w:tc>
          <w:tcPr>
            <w:tcW w:w="1102" w:type="dxa"/>
            <w:tcMar>
              <w:top w:w="100" w:type="dxa"/>
              <w:left w:w="100" w:type="dxa"/>
              <w:bottom w:w="100" w:type="dxa"/>
              <w:right w:w="100" w:type="dxa"/>
            </w:tcMar>
          </w:tcPr>
          <w:p w14:paraId="2C554306"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Picea</w:t>
            </w:r>
            <w:proofErr w:type="spellEnd"/>
            <w:r w:rsidRPr="009055E3">
              <w:rPr>
                <w:rFonts w:eastAsia="Times"/>
                <w:sz w:val="16"/>
                <w:szCs w:val="16"/>
              </w:rPr>
              <w:t xml:space="preserve"> </w:t>
            </w:r>
            <w:proofErr w:type="spellStart"/>
            <w:r w:rsidRPr="009055E3">
              <w:rPr>
                <w:rFonts w:eastAsia="Times"/>
                <w:sz w:val="16"/>
                <w:szCs w:val="16"/>
              </w:rPr>
              <w:t>engelmannii</w:t>
            </w:r>
            <w:proofErr w:type="spellEnd"/>
            <w:r w:rsidRPr="009055E3">
              <w:rPr>
                <w:rFonts w:eastAsia="Times"/>
                <w:sz w:val="16"/>
                <w:szCs w:val="16"/>
              </w:rPr>
              <w:t xml:space="preserve">, </w:t>
            </w:r>
            <w:proofErr w:type="spellStart"/>
            <w:r w:rsidRPr="009055E3">
              <w:rPr>
                <w:rFonts w:eastAsia="Times"/>
                <w:sz w:val="16"/>
                <w:szCs w:val="16"/>
              </w:rPr>
              <w:t>Picea</w:t>
            </w:r>
            <w:proofErr w:type="spellEnd"/>
          </w:p>
          <w:p w14:paraId="5DF90F99"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pugens</w:t>
            </w:r>
            <w:proofErr w:type="spellEnd"/>
            <w:r w:rsidRPr="009055E3">
              <w:rPr>
                <w:rFonts w:eastAsia="Times"/>
                <w:sz w:val="16"/>
                <w:szCs w:val="16"/>
              </w:rPr>
              <w:t xml:space="preserve">, Abies </w:t>
            </w:r>
            <w:proofErr w:type="spellStart"/>
            <w:r w:rsidRPr="009055E3">
              <w:rPr>
                <w:rFonts w:eastAsia="Times"/>
                <w:sz w:val="16"/>
                <w:szCs w:val="16"/>
              </w:rPr>
              <w:t>lasiocarpa</w:t>
            </w:r>
            <w:proofErr w:type="spellEnd"/>
            <w:r w:rsidRPr="009055E3">
              <w:rPr>
                <w:rFonts w:eastAsia="Times"/>
                <w:sz w:val="16"/>
                <w:szCs w:val="16"/>
              </w:rPr>
              <w:t xml:space="preserve"> var.</w:t>
            </w:r>
          </w:p>
          <w:p w14:paraId="36D8594B"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lasiocarpa</w:t>
            </w:r>
            <w:proofErr w:type="spellEnd"/>
            <w:r w:rsidRPr="009055E3">
              <w:rPr>
                <w:rFonts w:eastAsia="Times"/>
                <w:sz w:val="16"/>
                <w:szCs w:val="16"/>
              </w:rPr>
              <w:t>, Abies concolor</w:t>
            </w:r>
          </w:p>
        </w:tc>
        <w:tc>
          <w:tcPr>
            <w:tcW w:w="878" w:type="dxa"/>
            <w:gridSpan w:val="2"/>
            <w:tcMar>
              <w:top w:w="100" w:type="dxa"/>
              <w:left w:w="100" w:type="dxa"/>
              <w:bottom w:w="100" w:type="dxa"/>
              <w:right w:w="100" w:type="dxa"/>
            </w:tcMar>
          </w:tcPr>
          <w:p w14:paraId="24E65DA0" w14:textId="77777777" w:rsidR="009F5246" w:rsidRPr="009055E3" w:rsidRDefault="009F5246" w:rsidP="00B06F9A">
            <w:pPr>
              <w:spacing w:line="360" w:lineRule="auto"/>
              <w:jc w:val="both"/>
              <w:rPr>
                <w:rFonts w:eastAsia="Times"/>
                <w:sz w:val="16"/>
                <w:szCs w:val="16"/>
              </w:rPr>
            </w:pPr>
            <w:r w:rsidRPr="009055E3">
              <w:rPr>
                <w:rFonts w:eastAsia="Times"/>
                <w:sz w:val="16"/>
                <w:szCs w:val="16"/>
              </w:rPr>
              <w:t>Evergreen needleleaf</w:t>
            </w:r>
          </w:p>
          <w:p w14:paraId="34A292A0" w14:textId="77777777" w:rsidR="009F5246" w:rsidRPr="009055E3" w:rsidRDefault="009F5246" w:rsidP="00B06F9A">
            <w:pPr>
              <w:spacing w:line="360" w:lineRule="auto"/>
              <w:jc w:val="both"/>
              <w:rPr>
                <w:rFonts w:eastAsia="Times"/>
                <w:sz w:val="16"/>
                <w:szCs w:val="16"/>
              </w:rPr>
            </w:pPr>
            <w:r w:rsidRPr="009055E3">
              <w:rPr>
                <w:rFonts w:eastAsia="Times"/>
                <w:sz w:val="16"/>
                <w:szCs w:val="16"/>
              </w:rPr>
              <w:t>forest</w:t>
            </w:r>
          </w:p>
        </w:tc>
        <w:tc>
          <w:tcPr>
            <w:tcW w:w="900" w:type="dxa"/>
            <w:tcMar>
              <w:top w:w="100" w:type="dxa"/>
              <w:left w:w="100" w:type="dxa"/>
              <w:bottom w:w="100" w:type="dxa"/>
              <w:right w:w="100" w:type="dxa"/>
            </w:tcMar>
          </w:tcPr>
          <w:p w14:paraId="5BDFD33F" w14:textId="77777777" w:rsidR="009F5246" w:rsidRPr="009055E3" w:rsidRDefault="009F5246" w:rsidP="00B06F9A">
            <w:pPr>
              <w:spacing w:line="360" w:lineRule="auto"/>
              <w:jc w:val="both"/>
              <w:rPr>
                <w:rFonts w:eastAsia="Times"/>
                <w:b/>
                <w:sz w:val="16"/>
                <w:szCs w:val="16"/>
                <w:u w:val="single"/>
              </w:rPr>
            </w:pPr>
            <w:r w:rsidRPr="009055E3">
              <w:rPr>
                <w:rFonts w:eastAsia="Times"/>
                <w:sz w:val="16"/>
                <w:szCs w:val="16"/>
              </w:rPr>
              <w:t xml:space="preserve">100% </w:t>
            </w:r>
            <w:proofErr w:type="spellStart"/>
            <w:r w:rsidRPr="009055E3">
              <w:rPr>
                <w:rFonts w:eastAsia="Times"/>
                <w:b/>
                <w:sz w:val="16"/>
                <w:szCs w:val="16"/>
                <w:u w:val="single"/>
              </w:rPr>
              <w:t>TeNE</w:t>
            </w:r>
            <w:proofErr w:type="spellEnd"/>
          </w:p>
        </w:tc>
        <w:tc>
          <w:tcPr>
            <w:tcW w:w="564" w:type="dxa"/>
            <w:tcMar>
              <w:top w:w="100" w:type="dxa"/>
              <w:left w:w="100" w:type="dxa"/>
              <w:bottom w:w="100" w:type="dxa"/>
              <w:right w:w="100" w:type="dxa"/>
            </w:tcMar>
          </w:tcPr>
          <w:p w14:paraId="34B810E6"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Dfb</w:t>
            </w:r>
            <w:proofErr w:type="spellEnd"/>
          </w:p>
        </w:tc>
        <w:tc>
          <w:tcPr>
            <w:tcW w:w="540" w:type="dxa"/>
            <w:gridSpan w:val="2"/>
            <w:tcMar>
              <w:top w:w="100" w:type="dxa"/>
              <w:left w:w="100" w:type="dxa"/>
              <w:bottom w:w="100" w:type="dxa"/>
              <w:right w:w="100" w:type="dxa"/>
            </w:tcMar>
          </w:tcPr>
          <w:p w14:paraId="146D0872" w14:textId="77777777" w:rsidR="009F5246" w:rsidRPr="009055E3" w:rsidRDefault="009F5246" w:rsidP="00B06F9A">
            <w:pPr>
              <w:spacing w:line="360" w:lineRule="auto"/>
              <w:jc w:val="both"/>
              <w:rPr>
                <w:rFonts w:eastAsia="Times"/>
                <w:sz w:val="16"/>
                <w:szCs w:val="16"/>
              </w:rPr>
            </w:pPr>
            <w:r w:rsidRPr="009055E3">
              <w:rPr>
                <w:rFonts w:eastAsia="Times"/>
                <w:sz w:val="16"/>
                <w:szCs w:val="16"/>
              </w:rPr>
              <w:t>3042</w:t>
            </w:r>
          </w:p>
        </w:tc>
        <w:tc>
          <w:tcPr>
            <w:tcW w:w="480" w:type="dxa"/>
            <w:gridSpan w:val="2"/>
            <w:tcMar>
              <w:top w:w="100" w:type="dxa"/>
              <w:left w:w="100" w:type="dxa"/>
              <w:bottom w:w="100" w:type="dxa"/>
              <w:right w:w="100" w:type="dxa"/>
            </w:tcMar>
          </w:tcPr>
          <w:p w14:paraId="35E9BC6E" w14:textId="77777777" w:rsidR="009F5246" w:rsidRPr="009055E3" w:rsidRDefault="009F5246" w:rsidP="00B06F9A">
            <w:pPr>
              <w:spacing w:line="360" w:lineRule="auto"/>
              <w:jc w:val="both"/>
              <w:rPr>
                <w:rFonts w:eastAsia="Times"/>
                <w:sz w:val="16"/>
                <w:szCs w:val="16"/>
              </w:rPr>
            </w:pPr>
            <w:r w:rsidRPr="009055E3">
              <w:rPr>
                <w:rFonts w:eastAsia="Times"/>
                <w:sz w:val="16"/>
                <w:szCs w:val="16"/>
              </w:rPr>
              <w:t>724</w:t>
            </w:r>
          </w:p>
        </w:tc>
        <w:tc>
          <w:tcPr>
            <w:tcW w:w="576" w:type="dxa"/>
            <w:gridSpan w:val="2"/>
            <w:tcMar>
              <w:top w:w="100" w:type="dxa"/>
              <w:left w:w="100" w:type="dxa"/>
              <w:bottom w:w="100" w:type="dxa"/>
              <w:right w:w="100" w:type="dxa"/>
            </w:tcMar>
          </w:tcPr>
          <w:p w14:paraId="62EE9895" w14:textId="77777777" w:rsidR="009F5246" w:rsidRPr="009055E3" w:rsidRDefault="009F5246" w:rsidP="00B06F9A">
            <w:pPr>
              <w:spacing w:line="360" w:lineRule="auto"/>
              <w:jc w:val="both"/>
              <w:rPr>
                <w:rFonts w:eastAsia="Times"/>
                <w:sz w:val="16"/>
                <w:szCs w:val="16"/>
              </w:rPr>
            </w:pPr>
            <w:r w:rsidRPr="009055E3">
              <w:rPr>
                <w:rFonts w:eastAsia="Times"/>
                <w:sz w:val="16"/>
                <w:szCs w:val="16"/>
              </w:rPr>
              <w:t>2.9</w:t>
            </w:r>
          </w:p>
        </w:tc>
        <w:tc>
          <w:tcPr>
            <w:tcW w:w="630" w:type="dxa"/>
            <w:tcMar>
              <w:top w:w="100" w:type="dxa"/>
              <w:left w:w="100" w:type="dxa"/>
              <w:bottom w:w="100" w:type="dxa"/>
              <w:right w:w="100" w:type="dxa"/>
            </w:tcMar>
          </w:tcPr>
          <w:p w14:paraId="7660770C" w14:textId="77777777" w:rsidR="009F5246" w:rsidRPr="009055E3" w:rsidRDefault="009F5246" w:rsidP="00B06F9A">
            <w:pPr>
              <w:spacing w:line="360" w:lineRule="auto"/>
              <w:jc w:val="both"/>
              <w:rPr>
                <w:rFonts w:eastAsia="Times"/>
                <w:sz w:val="16"/>
                <w:szCs w:val="16"/>
              </w:rPr>
            </w:pPr>
            <w:r w:rsidRPr="009055E3">
              <w:rPr>
                <w:rFonts w:eastAsia="Times"/>
                <w:sz w:val="16"/>
                <w:szCs w:val="16"/>
              </w:rPr>
              <w:t>2007–2012</w:t>
            </w:r>
          </w:p>
        </w:tc>
        <w:tc>
          <w:tcPr>
            <w:tcW w:w="1260" w:type="dxa"/>
            <w:tcMar>
              <w:top w:w="100" w:type="dxa"/>
              <w:left w:w="100" w:type="dxa"/>
              <w:bottom w:w="100" w:type="dxa"/>
              <w:right w:w="100" w:type="dxa"/>
            </w:tcMar>
          </w:tcPr>
          <w:p w14:paraId="6DC40F47" w14:textId="77777777" w:rsidR="009F5246" w:rsidRPr="009055E3" w:rsidRDefault="009F5246" w:rsidP="00B06F9A">
            <w:pPr>
              <w:spacing w:line="360" w:lineRule="auto"/>
              <w:jc w:val="center"/>
              <w:rPr>
                <w:rFonts w:eastAsia="Times"/>
                <w:sz w:val="16"/>
                <w:szCs w:val="16"/>
              </w:rPr>
            </w:pPr>
            <w:r w:rsidRPr="009055E3">
              <w:rPr>
                <w:rFonts w:eastAsia="Times"/>
                <w:sz w:val="16"/>
                <w:szCs w:val="16"/>
              </w:rPr>
              <w:t>Harvest 1960s</w:t>
            </w:r>
          </w:p>
        </w:tc>
        <w:tc>
          <w:tcPr>
            <w:tcW w:w="894" w:type="dxa"/>
            <w:tcMar>
              <w:top w:w="100" w:type="dxa"/>
              <w:left w:w="100" w:type="dxa"/>
              <w:bottom w:w="100" w:type="dxa"/>
              <w:right w:w="100" w:type="dxa"/>
            </w:tcMar>
          </w:tcPr>
          <w:p w14:paraId="158B03D1" w14:textId="5922E93C" w:rsidR="009F5246" w:rsidRPr="009055E3" w:rsidRDefault="009F5246" w:rsidP="00B06F9A">
            <w:pPr>
              <w:spacing w:line="360" w:lineRule="auto"/>
              <w:jc w:val="both"/>
              <w:rPr>
                <w:rFonts w:eastAsia="Times"/>
                <w:sz w:val="16"/>
                <w:szCs w:val="16"/>
              </w:rPr>
            </w:pPr>
            <w:r w:rsidRPr="009055E3">
              <w:rPr>
                <w:rFonts w:eastAsia="Times"/>
                <w:sz w:val="16"/>
                <w:szCs w:val="16"/>
              </w:rPr>
              <w:t>(Anderson-Teixeira et al., 2011)</w:t>
            </w:r>
          </w:p>
        </w:tc>
      </w:tr>
      <w:tr w:rsidR="009F5246" w:rsidRPr="009055E3" w14:paraId="78D82441" w14:textId="77777777" w:rsidTr="00873B86">
        <w:trPr>
          <w:gridAfter w:val="1"/>
          <w:wAfter w:w="12" w:type="dxa"/>
          <w:trHeight w:val="935"/>
        </w:trPr>
        <w:tc>
          <w:tcPr>
            <w:tcW w:w="545" w:type="dxa"/>
            <w:gridSpan w:val="2"/>
            <w:tcMar>
              <w:top w:w="100" w:type="dxa"/>
              <w:left w:w="100" w:type="dxa"/>
              <w:bottom w:w="100" w:type="dxa"/>
              <w:right w:w="100" w:type="dxa"/>
            </w:tcMar>
          </w:tcPr>
          <w:p w14:paraId="4CDDD9F3" w14:textId="77777777" w:rsidR="009F5246" w:rsidRPr="009055E3" w:rsidRDefault="009F5246" w:rsidP="00B06F9A">
            <w:pPr>
              <w:spacing w:line="360" w:lineRule="auto"/>
              <w:jc w:val="both"/>
              <w:rPr>
                <w:rFonts w:eastAsia="Times"/>
                <w:sz w:val="16"/>
                <w:szCs w:val="16"/>
              </w:rPr>
            </w:pPr>
            <w:r w:rsidRPr="009055E3">
              <w:rPr>
                <w:rFonts w:eastAsia="Times"/>
                <w:sz w:val="16"/>
                <w:szCs w:val="16"/>
              </w:rPr>
              <w:t>US-</w:t>
            </w:r>
            <w:proofErr w:type="spellStart"/>
            <w:r w:rsidRPr="009055E3">
              <w:rPr>
                <w:rFonts w:eastAsia="Times"/>
                <w:sz w:val="16"/>
                <w:szCs w:val="16"/>
              </w:rPr>
              <w:t>Vcp</w:t>
            </w:r>
            <w:proofErr w:type="spellEnd"/>
          </w:p>
        </w:tc>
        <w:tc>
          <w:tcPr>
            <w:tcW w:w="982" w:type="dxa"/>
            <w:gridSpan w:val="2"/>
            <w:tcMar>
              <w:top w:w="100" w:type="dxa"/>
              <w:left w:w="100" w:type="dxa"/>
              <w:bottom w:w="100" w:type="dxa"/>
              <w:right w:w="100" w:type="dxa"/>
            </w:tcMar>
          </w:tcPr>
          <w:p w14:paraId="75FF1C8F" w14:textId="77777777" w:rsidR="009F5246" w:rsidRPr="009055E3" w:rsidRDefault="009F5246" w:rsidP="00B06F9A">
            <w:pPr>
              <w:spacing w:line="360" w:lineRule="auto"/>
              <w:jc w:val="both"/>
              <w:rPr>
                <w:rFonts w:eastAsia="Times"/>
                <w:sz w:val="16"/>
                <w:szCs w:val="16"/>
              </w:rPr>
            </w:pPr>
            <w:r w:rsidRPr="009055E3">
              <w:rPr>
                <w:rFonts w:eastAsia="Times"/>
                <w:sz w:val="16"/>
                <w:szCs w:val="16"/>
              </w:rPr>
              <w:t>Valles Caldera</w:t>
            </w:r>
          </w:p>
          <w:p w14:paraId="56F79F9F" w14:textId="77777777" w:rsidR="009F5246" w:rsidRPr="009055E3" w:rsidRDefault="009F5246" w:rsidP="00B06F9A">
            <w:pPr>
              <w:spacing w:line="360" w:lineRule="auto"/>
              <w:jc w:val="both"/>
              <w:rPr>
                <w:rFonts w:eastAsia="Times"/>
                <w:sz w:val="16"/>
                <w:szCs w:val="16"/>
              </w:rPr>
            </w:pPr>
            <w:r w:rsidRPr="009055E3">
              <w:rPr>
                <w:rFonts w:eastAsia="Times"/>
                <w:sz w:val="16"/>
                <w:szCs w:val="16"/>
              </w:rPr>
              <w:t>ponderosa forest</w:t>
            </w:r>
          </w:p>
        </w:tc>
        <w:tc>
          <w:tcPr>
            <w:tcW w:w="1102" w:type="dxa"/>
            <w:tcMar>
              <w:top w:w="100" w:type="dxa"/>
              <w:left w:w="100" w:type="dxa"/>
              <w:bottom w:w="100" w:type="dxa"/>
              <w:right w:w="100" w:type="dxa"/>
            </w:tcMar>
          </w:tcPr>
          <w:p w14:paraId="74B37265" w14:textId="77777777" w:rsidR="009F5246" w:rsidRPr="009055E3" w:rsidRDefault="009F5246" w:rsidP="00B06F9A">
            <w:pPr>
              <w:spacing w:line="360" w:lineRule="auto"/>
              <w:jc w:val="both"/>
              <w:rPr>
                <w:rFonts w:eastAsia="Times"/>
                <w:sz w:val="16"/>
                <w:szCs w:val="16"/>
              </w:rPr>
            </w:pPr>
            <w:r w:rsidRPr="009055E3">
              <w:rPr>
                <w:rFonts w:eastAsia="Times"/>
                <w:sz w:val="16"/>
                <w:szCs w:val="16"/>
              </w:rPr>
              <w:t>Pinus ponderosa, Quercus</w:t>
            </w:r>
          </w:p>
          <w:p w14:paraId="23389284"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gambeli</w:t>
            </w:r>
            <w:proofErr w:type="spellEnd"/>
          </w:p>
        </w:tc>
        <w:tc>
          <w:tcPr>
            <w:tcW w:w="878" w:type="dxa"/>
            <w:gridSpan w:val="2"/>
            <w:tcMar>
              <w:top w:w="100" w:type="dxa"/>
              <w:left w:w="100" w:type="dxa"/>
              <w:bottom w:w="100" w:type="dxa"/>
              <w:right w:w="100" w:type="dxa"/>
            </w:tcMar>
          </w:tcPr>
          <w:p w14:paraId="4C599550" w14:textId="77777777" w:rsidR="009F5246" w:rsidRPr="009055E3" w:rsidRDefault="009F5246" w:rsidP="00B06F9A">
            <w:pPr>
              <w:spacing w:line="360" w:lineRule="auto"/>
              <w:jc w:val="both"/>
              <w:rPr>
                <w:rFonts w:eastAsia="Times"/>
                <w:sz w:val="16"/>
                <w:szCs w:val="16"/>
              </w:rPr>
            </w:pPr>
            <w:r w:rsidRPr="009055E3">
              <w:rPr>
                <w:rFonts w:eastAsia="Times"/>
                <w:sz w:val="16"/>
                <w:szCs w:val="16"/>
              </w:rPr>
              <w:t>Evergreen needleleaf</w:t>
            </w:r>
          </w:p>
          <w:p w14:paraId="23C20338" w14:textId="77777777" w:rsidR="009F5246" w:rsidRPr="009055E3" w:rsidRDefault="009F5246" w:rsidP="00B06F9A">
            <w:pPr>
              <w:spacing w:line="360" w:lineRule="auto"/>
              <w:jc w:val="both"/>
              <w:rPr>
                <w:rFonts w:eastAsia="Times"/>
                <w:sz w:val="16"/>
                <w:szCs w:val="16"/>
              </w:rPr>
            </w:pPr>
            <w:r w:rsidRPr="009055E3">
              <w:rPr>
                <w:rFonts w:eastAsia="Times"/>
                <w:sz w:val="16"/>
                <w:szCs w:val="16"/>
              </w:rPr>
              <w:t>forest</w:t>
            </w:r>
          </w:p>
        </w:tc>
        <w:tc>
          <w:tcPr>
            <w:tcW w:w="900" w:type="dxa"/>
            <w:tcMar>
              <w:top w:w="100" w:type="dxa"/>
              <w:left w:w="100" w:type="dxa"/>
              <w:bottom w:w="100" w:type="dxa"/>
              <w:right w:w="100" w:type="dxa"/>
            </w:tcMar>
          </w:tcPr>
          <w:p w14:paraId="6502370F" w14:textId="77777777" w:rsidR="009F5246" w:rsidRPr="009055E3" w:rsidRDefault="009F5246" w:rsidP="00B06F9A">
            <w:pPr>
              <w:spacing w:line="360" w:lineRule="auto"/>
              <w:jc w:val="both"/>
              <w:rPr>
                <w:rFonts w:eastAsia="Times"/>
                <w:b/>
                <w:sz w:val="16"/>
                <w:szCs w:val="16"/>
                <w:u w:val="single"/>
              </w:rPr>
            </w:pPr>
            <w:r w:rsidRPr="009055E3">
              <w:rPr>
                <w:rFonts w:eastAsia="Times"/>
                <w:sz w:val="16"/>
                <w:szCs w:val="16"/>
              </w:rPr>
              <w:t xml:space="preserve">100% </w:t>
            </w:r>
            <w:proofErr w:type="spellStart"/>
            <w:r w:rsidRPr="009055E3">
              <w:rPr>
                <w:rFonts w:eastAsia="Times"/>
                <w:b/>
                <w:sz w:val="16"/>
                <w:szCs w:val="16"/>
                <w:u w:val="single"/>
              </w:rPr>
              <w:t>TeNE</w:t>
            </w:r>
            <w:proofErr w:type="spellEnd"/>
          </w:p>
        </w:tc>
        <w:tc>
          <w:tcPr>
            <w:tcW w:w="564" w:type="dxa"/>
            <w:tcMar>
              <w:top w:w="100" w:type="dxa"/>
              <w:left w:w="100" w:type="dxa"/>
              <w:bottom w:w="100" w:type="dxa"/>
              <w:right w:w="100" w:type="dxa"/>
            </w:tcMar>
          </w:tcPr>
          <w:p w14:paraId="210731BD"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Dfb</w:t>
            </w:r>
            <w:proofErr w:type="spellEnd"/>
          </w:p>
        </w:tc>
        <w:tc>
          <w:tcPr>
            <w:tcW w:w="540" w:type="dxa"/>
            <w:gridSpan w:val="2"/>
            <w:tcMar>
              <w:top w:w="100" w:type="dxa"/>
              <w:left w:w="100" w:type="dxa"/>
              <w:bottom w:w="100" w:type="dxa"/>
              <w:right w:w="100" w:type="dxa"/>
            </w:tcMar>
          </w:tcPr>
          <w:p w14:paraId="2C0BD9BB" w14:textId="77777777" w:rsidR="009F5246" w:rsidRPr="009055E3" w:rsidRDefault="009F5246" w:rsidP="00B06F9A">
            <w:pPr>
              <w:spacing w:line="360" w:lineRule="auto"/>
              <w:jc w:val="both"/>
              <w:rPr>
                <w:rFonts w:eastAsia="Times"/>
                <w:sz w:val="16"/>
                <w:szCs w:val="16"/>
              </w:rPr>
            </w:pPr>
            <w:r w:rsidRPr="009055E3">
              <w:rPr>
                <w:rFonts w:eastAsia="Times"/>
                <w:sz w:val="16"/>
                <w:szCs w:val="16"/>
              </w:rPr>
              <w:t>2501</w:t>
            </w:r>
          </w:p>
        </w:tc>
        <w:tc>
          <w:tcPr>
            <w:tcW w:w="480" w:type="dxa"/>
            <w:gridSpan w:val="2"/>
            <w:tcMar>
              <w:top w:w="100" w:type="dxa"/>
              <w:left w:w="100" w:type="dxa"/>
              <w:bottom w:w="100" w:type="dxa"/>
              <w:right w:w="100" w:type="dxa"/>
            </w:tcMar>
          </w:tcPr>
          <w:p w14:paraId="5DACAC01" w14:textId="77777777" w:rsidR="009F5246" w:rsidRPr="009055E3" w:rsidRDefault="009F5246" w:rsidP="00B06F9A">
            <w:pPr>
              <w:spacing w:line="360" w:lineRule="auto"/>
              <w:jc w:val="both"/>
              <w:rPr>
                <w:rFonts w:eastAsia="Times"/>
                <w:sz w:val="16"/>
                <w:szCs w:val="16"/>
              </w:rPr>
            </w:pPr>
            <w:r w:rsidRPr="009055E3">
              <w:rPr>
                <w:rFonts w:eastAsia="Times"/>
                <w:sz w:val="16"/>
                <w:szCs w:val="16"/>
              </w:rPr>
              <w:t>547</w:t>
            </w:r>
          </w:p>
        </w:tc>
        <w:tc>
          <w:tcPr>
            <w:tcW w:w="576" w:type="dxa"/>
            <w:gridSpan w:val="2"/>
            <w:tcMar>
              <w:top w:w="100" w:type="dxa"/>
              <w:left w:w="100" w:type="dxa"/>
              <w:bottom w:w="100" w:type="dxa"/>
              <w:right w:w="100" w:type="dxa"/>
            </w:tcMar>
          </w:tcPr>
          <w:p w14:paraId="444F90BC" w14:textId="77777777" w:rsidR="009F5246" w:rsidRPr="009055E3" w:rsidRDefault="009F5246" w:rsidP="00B06F9A">
            <w:pPr>
              <w:spacing w:line="360" w:lineRule="auto"/>
              <w:jc w:val="both"/>
              <w:rPr>
                <w:rFonts w:eastAsia="Times"/>
                <w:sz w:val="16"/>
                <w:szCs w:val="16"/>
              </w:rPr>
            </w:pPr>
            <w:r w:rsidRPr="009055E3">
              <w:rPr>
                <w:rFonts w:eastAsia="Times"/>
                <w:sz w:val="16"/>
                <w:szCs w:val="16"/>
              </w:rPr>
              <w:t>5.7</w:t>
            </w:r>
          </w:p>
        </w:tc>
        <w:tc>
          <w:tcPr>
            <w:tcW w:w="630" w:type="dxa"/>
            <w:tcMar>
              <w:top w:w="100" w:type="dxa"/>
              <w:left w:w="100" w:type="dxa"/>
              <w:bottom w:w="100" w:type="dxa"/>
              <w:right w:w="100" w:type="dxa"/>
            </w:tcMar>
          </w:tcPr>
          <w:p w14:paraId="3B704521" w14:textId="77777777" w:rsidR="009F5246" w:rsidRPr="009055E3" w:rsidRDefault="009F5246" w:rsidP="00B06F9A">
            <w:pPr>
              <w:spacing w:line="360" w:lineRule="auto"/>
              <w:jc w:val="both"/>
              <w:rPr>
                <w:rFonts w:eastAsia="Times"/>
                <w:sz w:val="16"/>
                <w:szCs w:val="16"/>
              </w:rPr>
            </w:pPr>
            <w:r w:rsidRPr="009055E3">
              <w:rPr>
                <w:rFonts w:eastAsia="Times"/>
                <w:sz w:val="16"/>
                <w:szCs w:val="16"/>
              </w:rPr>
              <w:t>2007–2014</w:t>
            </w:r>
          </w:p>
        </w:tc>
        <w:tc>
          <w:tcPr>
            <w:tcW w:w="1260" w:type="dxa"/>
            <w:tcMar>
              <w:top w:w="100" w:type="dxa"/>
              <w:left w:w="100" w:type="dxa"/>
              <w:bottom w:w="100" w:type="dxa"/>
              <w:right w:w="100" w:type="dxa"/>
            </w:tcMar>
          </w:tcPr>
          <w:p w14:paraId="5D18CBBE" w14:textId="77777777" w:rsidR="009F5246" w:rsidRPr="009055E3" w:rsidRDefault="009F5246" w:rsidP="00B06F9A">
            <w:pPr>
              <w:spacing w:line="360" w:lineRule="auto"/>
              <w:jc w:val="center"/>
              <w:rPr>
                <w:rFonts w:eastAsia="Times"/>
                <w:sz w:val="16"/>
                <w:szCs w:val="16"/>
              </w:rPr>
            </w:pPr>
            <w:r w:rsidRPr="009055E3">
              <w:rPr>
                <w:rFonts w:eastAsia="Times"/>
                <w:sz w:val="16"/>
                <w:szCs w:val="16"/>
              </w:rPr>
              <w:t>-</w:t>
            </w:r>
          </w:p>
        </w:tc>
        <w:tc>
          <w:tcPr>
            <w:tcW w:w="894" w:type="dxa"/>
            <w:tcMar>
              <w:top w:w="100" w:type="dxa"/>
              <w:left w:w="100" w:type="dxa"/>
              <w:bottom w:w="100" w:type="dxa"/>
              <w:right w:w="100" w:type="dxa"/>
            </w:tcMar>
          </w:tcPr>
          <w:p w14:paraId="1B4D202D" w14:textId="4DD31831" w:rsidR="009F5246" w:rsidRPr="009055E3" w:rsidRDefault="009F5246" w:rsidP="00B06F9A">
            <w:pPr>
              <w:spacing w:line="360" w:lineRule="auto"/>
              <w:jc w:val="both"/>
              <w:rPr>
                <w:rFonts w:eastAsia="Times"/>
                <w:sz w:val="16"/>
                <w:szCs w:val="16"/>
              </w:rPr>
            </w:pPr>
            <w:r w:rsidRPr="009055E3">
              <w:rPr>
                <w:rFonts w:eastAsia="Times"/>
                <w:sz w:val="16"/>
                <w:szCs w:val="16"/>
              </w:rPr>
              <w:t>(Anderson-Teixeira et al., 2011)</w:t>
            </w:r>
          </w:p>
        </w:tc>
      </w:tr>
      <w:tr w:rsidR="009F5246" w:rsidRPr="009055E3" w14:paraId="5F88BFB9" w14:textId="77777777" w:rsidTr="00873B86">
        <w:trPr>
          <w:gridAfter w:val="1"/>
          <w:wAfter w:w="12" w:type="dxa"/>
          <w:trHeight w:val="1295"/>
        </w:trPr>
        <w:tc>
          <w:tcPr>
            <w:tcW w:w="545" w:type="dxa"/>
            <w:gridSpan w:val="2"/>
            <w:tcMar>
              <w:top w:w="100" w:type="dxa"/>
              <w:left w:w="100" w:type="dxa"/>
              <w:bottom w:w="100" w:type="dxa"/>
              <w:right w:w="100" w:type="dxa"/>
            </w:tcMar>
          </w:tcPr>
          <w:p w14:paraId="16F3BD83" w14:textId="77777777" w:rsidR="009F5246" w:rsidRPr="009055E3" w:rsidRDefault="009F5246" w:rsidP="00B06F9A">
            <w:pPr>
              <w:spacing w:line="360" w:lineRule="auto"/>
              <w:jc w:val="both"/>
              <w:rPr>
                <w:rFonts w:eastAsia="Times"/>
                <w:sz w:val="16"/>
                <w:szCs w:val="16"/>
              </w:rPr>
            </w:pPr>
            <w:r w:rsidRPr="009055E3">
              <w:rPr>
                <w:rFonts w:eastAsia="Times"/>
                <w:sz w:val="16"/>
                <w:szCs w:val="16"/>
              </w:rPr>
              <w:t>US-</w:t>
            </w:r>
            <w:proofErr w:type="spellStart"/>
            <w:r w:rsidRPr="009055E3">
              <w:rPr>
                <w:rFonts w:eastAsia="Times"/>
                <w:sz w:val="16"/>
                <w:szCs w:val="16"/>
              </w:rPr>
              <w:t>Mpj</w:t>
            </w:r>
            <w:proofErr w:type="spellEnd"/>
          </w:p>
        </w:tc>
        <w:tc>
          <w:tcPr>
            <w:tcW w:w="982" w:type="dxa"/>
            <w:gridSpan w:val="2"/>
            <w:tcMar>
              <w:top w:w="100" w:type="dxa"/>
              <w:left w:w="100" w:type="dxa"/>
              <w:bottom w:w="100" w:type="dxa"/>
              <w:right w:w="100" w:type="dxa"/>
            </w:tcMar>
          </w:tcPr>
          <w:p w14:paraId="1FBA13A6" w14:textId="77777777" w:rsidR="009F5246" w:rsidRPr="009055E3" w:rsidRDefault="009F5246" w:rsidP="00B06F9A">
            <w:pPr>
              <w:spacing w:line="360" w:lineRule="auto"/>
              <w:jc w:val="both"/>
              <w:rPr>
                <w:rFonts w:eastAsia="Times"/>
                <w:sz w:val="16"/>
                <w:szCs w:val="16"/>
              </w:rPr>
            </w:pPr>
            <w:r w:rsidRPr="009055E3">
              <w:rPr>
                <w:rFonts w:eastAsia="Times"/>
                <w:sz w:val="16"/>
                <w:szCs w:val="16"/>
              </w:rPr>
              <w:t>Heritage Land</w:t>
            </w:r>
          </w:p>
          <w:p w14:paraId="40907E9A" w14:textId="77777777" w:rsidR="009F5246" w:rsidRPr="009055E3" w:rsidRDefault="009F5246" w:rsidP="00B06F9A">
            <w:pPr>
              <w:spacing w:line="360" w:lineRule="auto"/>
              <w:jc w:val="both"/>
              <w:rPr>
                <w:rFonts w:eastAsia="Times"/>
                <w:sz w:val="16"/>
                <w:szCs w:val="16"/>
              </w:rPr>
            </w:pPr>
            <w:r w:rsidRPr="009055E3">
              <w:rPr>
                <w:rFonts w:eastAsia="Times"/>
                <w:sz w:val="16"/>
                <w:szCs w:val="16"/>
              </w:rPr>
              <w:t>Conservancy</w:t>
            </w:r>
          </w:p>
          <w:p w14:paraId="0255B5BD" w14:textId="77777777" w:rsidR="009F5246" w:rsidRPr="009055E3" w:rsidRDefault="009F5246" w:rsidP="00B06F9A">
            <w:pPr>
              <w:spacing w:line="360" w:lineRule="auto"/>
              <w:jc w:val="both"/>
              <w:rPr>
                <w:rFonts w:eastAsia="Times"/>
                <w:sz w:val="16"/>
                <w:szCs w:val="16"/>
              </w:rPr>
            </w:pPr>
            <w:r w:rsidRPr="009055E3">
              <w:rPr>
                <w:rFonts w:eastAsia="Times"/>
                <w:sz w:val="16"/>
                <w:szCs w:val="16"/>
              </w:rPr>
              <w:t>pinyon-juniper</w:t>
            </w:r>
          </w:p>
        </w:tc>
        <w:tc>
          <w:tcPr>
            <w:tcW w:w="1102" w:type="dxa"/>
            <w:tcMar>
              <w:top w:w="100" w:type="dxa"/>
              <w:left w:w="100" w:type="dxa"/>
              <w:bottom w:w="100" w:type="dxa"/>
              <w:right w:w="100" w:type="dxa"/>
            </w:tcMar>
          </w:tcPr>
          <w:p w14:paraId="2D29B455" w14:textId="77777777" w:rsidR="009F5246" w:rsidRPr="009055E3" w:rsidRDefault="009F5246" w:rsidP="00B06F9A">
            <w:pPr>
              <w:spacing w:line="360" w:lineRule="auto"/>
              <w:jc w:val="both"/>
              <w:rPr>
                <w:rFonts w:eastAsia="Times"/>
                <w:sz w:val="16"/>
                <w:szCs w:val="16"/>
              </w:rPr>
            </w:pPr>
            <w:r w:rsidRPr="009055E3">
              <w:rPr>
                <w:rFonts w:eastAsia="Times"/>
                <w:sz w:val="16"/>
                <w:szCs w:val="16"/>
              </w:rPr>
              <w:t>Pinus edulis, Juniperus</w:t>
            </w:r>
          </w:p>
          <w:p w14:paraId="33F7DBDA"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monosperma</w:t>
            </w:r>
            <w:proofErr w:type="spellEnd"/>
          </w:p>
        </w:tc>
        <w:tc>
          <w:tcPr>
            <w:tcW w:w="878" w:type="dxa"/>
            <w:gridSpan w:val="2"/>
            <w:tcMar>
              <w:top w:w="100" w:type="dxa"/>
              <w:left w:w="100" w:type="dxa"/>
              <w:bottom w:w="100" w:type="dxa"/>
              <w:right w:w="100" w:type="dxa"/>
            </w:tcMar>
          </w:tcPr>
          <w:p w14:paraId="46BA02CD" w14:textId="77777777" w:rsidR="009F5246" w:rsidRPr="009055E3" w:rsidRDefault="009F5246" w:rsidP="00B06F9A">
            <w:pPr>
              <w:spacing w:line="360" w:lineRule="auto"/>
              <w:jc w:val="both"/>
              <w:rPr>
                <w:rFonts w:eastAsia="Times"/>
                <w:sz w:val="16"/>
                <w:szCs w:val="16"/>
              </w:rPr>
            </w:pPr>
            <w:r w:rsidRPr="009055E3">
              <w:rPr>
                <w:rFonts w:eastAsia="Times"/>
                <w:sz w:val="16"/>
                <w:szCs w:val="16"/>
              </w:rPr>
              <w:t>Savanna</w:t>
            </w:r>
          </w:p>
        </w:tc>
        <w:tc>
          <w:tcPr>
            <w:tcW w:w="900" w:type="dxa"/>
            <w:tcMar>
              <w:top w:w="100" w:type="dxa"/>
              <w:left w:w="100" w:type="dxa"/>
              <w:bottom w:w="100" w:type="dxa"/>
              <w:right w:w="100" w:type="dxa"/>
            </w:tcMar>
          </w:tcPr>
          <w:p w14:paraId="690A4CAF" w14:textId="77777777" w:rsidR="009F5246" w:rsidRPr="009055E3" w:rsidRDefault="009F5246" w:rsidP="00B06F9A">
            <w:pPr>
              <w:spacing w:line="360" w:lineRule="auto"/>
              <w:jc w:val="both"/>
              <w:rPr>
                <w:rFonts w:eastAsia="Times"/>
                <w:b/>
                <w:sz w:val="16"/>
                <w:szCs w:val="16"/>
              </w:rPr>
            </w:pPr>
            <w:r w:rsidRPr="009055E3">
              <w:rPr>
                <w:rFonts w:eastAsia="Times"/>
                <w:sz w:val="16"/>
                <w:szCs w:val="16"/>
              </w:rPr>
              <w:t xml:space="preserve">20% BS; 60% </w:t>
            </w:r>
            <w:proofErr w:type="spellStart"/>
            <w:r w:rsidRPr="009055E3">
              <w:rPr>
                <w:rFonts w:eastAsia="Times"/>
                <w:b/>
                <w:sz w:val="16"/>
                <w:szCs w:val="16"/>
                <w:u w:val="single"/>
              </w:rPr>
              <w:t>TeNE</w:t>
            </w:r>
            <w:proofErr w:type="spellEnd"/>
            <w:r w:rsidRPr="009055E3">
              <w:rPr>
                <w:rFonts w:eastAsia="Times"/>
                <w:sz w:val="16"/>
                <w:szCs w:val="16"/>
              </w:rPr>
              <w:t xml:space="preserve">; 20% </w:t>
            </w:r>
            <w:r w:rsidRPr="009055E3">
              <w:rPr>
                <w:rFonts w:eastAsia="Times"/>
                <w:b/>
                <w:sz w:val="16"/>
                <w:szCs w:val="16"/>
              </w:rPr>
              <w:t>C4G</w:t>
            </w:r>
          </w:p>
        </w:tc>
        <w:tc>
          <w:tcPr>
            <w:tcW w:w="564" w:type="dxa"/>
            <w:tcMar>
              <w:top w:w="100" w:type="dxa"/>
              <w:left w:w="100" w:type="dxa"/>
              <w:bottom w:w="100" w:type="dxa"/>
              <w:right w:w="100" w:type="dxa"/>
            </w:tcMar>
          </w:tcPr>
          <w:p w14:paraId="4B2CCA16"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Bsk</w:t>
            </w:r>
            <w:proofErr w:type="spellEnd"/>
          </w:p>
        </w:tc>
        <w:tc>
          <w:tcPr>
            <w:tcW w:w="540" w:type="dxa"/>
            <w:gridSpan w:val="2"/>
            <w:tcMar>
              <w:top w:w="100" w:type="dxa"/>
              <w:left w:w="100" w:type="dxa"/>
              <w:bottom w:w="100" w:type="dxa"/>
              <w:right w:w="100" w:type="dxa"/>
            </w:tcMar>
          </w:tcPr>
          <w:p w14:paraId="10519925" w14:textId="77777777" w:rsidR="009F5246" w:rsidRPr="009055E3" w:rsidRDefault="009F5246" w:rsidP="00B06F9A">
            <w:pPr>
              <w:spacing w:line="360" w:lineRule="auto"/>
              <w:jc w:val="both"/>
              <w:rPr>
                <w:rFonts w:eastAsia="Times"/>
                <w:sz w:val="16"/>
                <w:szCs w:val="16"/>
              </w:rPr>
            </w:pPr>
            <w:r w:rsidRPr="009055E3">
              <w:rPr>
                <w:rFonts w:eastAsia="Times"/>
                <w:sz w:val="16"/>
                <w:szCs w:val="16"/>
              </w:rPr>
              <w:t>2200</w:t>
            </w:r>
          </w:p>
        </w:tc>
        <w:tc>
          <w:tcPr>
            <w:tcW w:w="480" w:type="dxa"/>
            <w:gridSpan w:val="2"/>
            <w:tcMar>
              <w:top w:w="100" w:type="dxa"/>
              <w:left w:w="100" w:type="dxa"/>
              <w:bottom w:w="100" w:type="dxa"/>
              <w:right w:w="100" w:type="dxa"/>
            </w:tcMar>
          </w:tcPr>
          <w:p w14:paraId="256CCA2E" w14:textId="77777777" w:rsidR="009F5246" w:rsidRPr="009055E3" w:rsidRDefault="009F5246" w:rsidP="00B06F9A">
            <w:pPr>
              <w:spacing w:line="360" w:lineRule="auto"/>
              <w:jc w:val="both"/>
              <w:rPr>
                <w:rFonts w:eastAsia="Times"/>
                <w:sz w:val="16"/>
                <w:szCs w:val="16"/>
              </w:rPr>
            </w:pPr>
            <w:r w:rsidRPr="009055E3">
              <w:rPr>
                <w:rFonts w:eastAsia="Times"/>
                <w:sz w:val="16"/>
                <w:szCs w:val="16"/>
              </w:rPr>
              <w:t>423</w:t>
            </w:r>
          </w:p>
        </w:tc>
        <w:tc>
          <w:tcPr>
            <w:tcW w:w="576" w:type="dxa"/>
            <w:gridSpan w:val="2"/>
            <w:tcMar>
              <w:top w:w="100" w:type="dxa"/>
              <w:left w:w="100" w:type="dxa"/>
              <w:bottom w:w="100" w:type="dxa"/>
              <w:right w:w="100" w:type="dxa"/>
            </w:tcMar>
          </w:tcPr>
          <w:p w14:paraId="599500DB" w14:textId="77777777" w:rsidR="009F5246" w:rsidRPr="009055E3" w:rsidRDefault="009F5246" w:rsidP="00B06F9A">
            <w:pPr>
              <w:spacing w:line="360" w:lineRule="auto"/>
              <w:jc w:val="both"/>
              <w:rPr>
                <w:rFonts w:eastAsia="Times"/>
                <w:sz w:val="16"/>
                <w:szCs w:val="16"/>
              </w:rPr>
            </w:pPr>
            <w:r w:rsidRPr="009055E3">
              <w:rPr>
                <w:rFonts w:eastAsia="Times"/>
                <w:sz w:val="16"/>
                <w:szCs w:val="16"/>
              </w:rPr>
              <w:t>9.6</w:t>
            </w:r>
          </w:p>
        </w:tc>
        <w:tc>
          <w:tcPr>
            <w:tcW w:w="630" w:type="dxa"/>
            <w:tcMar>
              <w:top w:w="100" w:type="dxa"/>
              <w:left w:w="100" w:type="dxa"/>
              <w:bottom w:w="100" w:type="dxa"/>
              <w:right w:w="100" w:type="dxa"/>
            </w:tcMar>
          </w:tcPr>
          <w:p w14:paraId="444EA999" w14:textId="77777777" w:rsidR="009F5246" w:rsidRPr="009055E3" w:rsidRDefault="009F5246" w:rsidP="00B06F9A">
            <w:pPr>
              <w:spacing w:line="360" w:lineRule="auto"/>
              <w:jc w:val="both"/>
              <w:rPr>
                <w:rFonts w:eastAsia="Times"/>
                <w:sz w:val="16"/>
                <w:szCs w:val="16"/>
              </w:rPr>
            </w:pPr>
            <w:r w:rsidRPr="009055E3">
              <w:rPr>
                <w:rFonts w:eastAsia="Times"/>
                <w:sz w:val="16"/>
                <w:szCs w:val="16"/>
              </w:rPr>
              <w:t>2008–2014</w:t>
            </w:r>
          </w:p>
        </w:tc>
        <w:tc>
          <w:tcPr>
            <w:tcW w:w="1260" w:type="dxa"/>
            <w:tcMar>
              <w:top w:w="100" w:type="dxa"/>
              <w:left w:w="100" w:type="dxa"/>
              <w:bottom w:w="100" w:type="dxa"/>
              <w:right w:w="100" w:type="dxa"/>
            </w:tcMar>
          </w:tcPr>
          <w:p w14:paraId="18CD3CD5" w14:textId="77777777" w:rsidR="009F5246" w:rsidRPr="009055E3" w:rsidRDefault="009F5246" w:rsidP="00B06F9A">
            <w:pPr>
              <w:spacing w:line="360" w:lineRule="auto"/>
              <w:jc w:val="center"/>
              <w:rPr>
                <w:rFonts w:eastAsia="Times"/>
                <w:sz w:val="16"/>
                <w:szCs w:val="16"/>
              </w:rPr>
            </w:pPr>
            <w:r w:rsidRPr="009055E3">
              <w:rPr>
                <w:rFonts w:eastAsia="Times"/>
                <w:sz w:val="16"/>
                <w:szCs w:val="16"/>
              </w:rPr>
              <w:t>-</w:t>
            </w:r>
          </w:p>
        </w:tc>
        <w:tc>
          <w:tcPr>
            <w:tcW w:w="894" w:type="dxa"/>
            <w:tcMar>
              <w:top w:w="100" w:type="dxa"/>
              <w:left w:w="100" w:type="dxa"/>
              <w:bottom w:w="100" w:type="dxa"/>
              <w:right w:w="100" w:type="dxa"/>
            </w:tcMar>
          </w:tcPr>
          <w:p w14:paraId="14A38096" w14:textId="4B84D245" w:rsidR="009F5246" w:rsidRPr="009055E3" w:rsidRDefault="009F5246" w:rsidP="00B06F9A">
            <w:pPr>
              <w:spacing w:line="360" w:lineRule="auto"/>
              <w:jc w:val="both"/>
              <w:rPr>
                <w:rFonts w:eastAsia="Times"/>
                <w:sz w:val="16"/>
                <w:szCs w:val="16"/>
              </w:rPr>
            </w:pPr>
            <w:r w:rsidRPr="009055E3">
              <w:rPr>
                <w:rFonts w:eastAsia="Times"/>
                <w:sz w:val="16"/>
                <w:szCs w:val="16"/>
              </w:rPr>
              <w:t>(Anderson-Teixeira et al., 2011)</w:t>
            </w:r>
          </w:p>
        </w:tc>
      </w:tr>
      <w:tr w:rsidR="009F5246" w:rsidRPr="009055E3" w14:paraId="36826EAE" w14:textId="77777777" w:rsidTr="00873B86">
        <w:trPr>
          <w:gridAfter w:val="1"/>
          <w:wAfter w:w="12" w:type="dxa"/>
          <w:trHeight w:val="755"/>
        </w:trPr>
        <w:tc>
          <w:tcPr>
            <w:tcW w:w="545" w:type="dxa"/>
            <w:gridSpan w:val="2"/>
            <w:tcMar>
              <w:top w:w="100" w:type="dxa"/>
              <w:left w:w="100" w:type="dxa"/>
              <w:bottom w:w="100" w:type="dxa"/>
              <w:right w:w="100" w:type="dxa"/>
            </w:tcMar>
          </w:tcPr>
          <w:p w14:paraId="1C30161E" w14:textId="77777777" w:rsidR="009F5246" w:rsidRPr="009055E3" w:rsidRDefault="009F5246" w:rsidP="00B06F9A">
            <w:pPr>
              <w:spacing w:line="360" w:lineRule="auto"/>
              <w:jc w:val="both"/>
              <w:rPr>
                <w:rFonts w:eastAsia="Times"/>
                <w:sz w:val="16"/>
                <w:szCs w:val="16"/>
              </w:rPr>
            </w:pPr>
            <w:r w:rsidRPr="009055E3">
              <w:rPr>
                <w:rFonts w:eastAsia="Times"/>
                <w:sz w:val="16"/>
                <w:szCs w:val="16"/>
              </w:rPr>
              <w:t>US-</w:t>
            </w:r>
            <w:proofErr w:type="spellStart"/>
            <w:r w:rsidRPr="009055E3">
              <w:rPr>
                <w:rFonts w:eastAsia="Times"/>
                <w:sz w:val="16"/>
                <w:szCs w:val="16"/>
              </w:rPr>
              <w:t>Fuf</w:t>
            </w:r>
            <w:proofErr w:type="spellEnd"/>
          </w:p>
        </w:tc>
        <w:tc>
          <w:tcPr>
            <w:tcW w:w="982" w:type="dxa"/>
            <w:gridSpan w:val="2"/>
            <w:tcMar>
              <w:top w:w="100" w:type="dxa"/>
              <w:left w:w="100" w:type="dxa"/>
              <w:bottom w:w="100" w:type="dxa"/>
              <w:right w:w="100" w:type="dxa"/>
            </w:tcMar>
          </w:tcPr>
          <w:p w14:paraId="7BCD44AD" w14:textId="77777777" w:rsidR="009F5246" w:rsidRPr="009055E3" w:rsidRDefault="009F5246" w:rsidP="00B06F9A">
            <w:pPr>
              <w:spacing w:line="360" w:lineRule="auto"/>
              <w:jc w:val="both"/>
              <w:rPr>
                <w:rFonts w:eastAsia="Times"/>
                <w:sz w:val="16"/>
                <w:szCs w:val="16"/>
              </w:rPr>
            </w:pPr>
            <w:r w:rsidRPr="009055E3">
              <w:rPr>
                <w:rFonts w:eastAsia="Times"/>
                <w:sz w:val="16"/>
                <w:szCs w:val="16"/>
              </w:rPr>
              <w:t>Flagstaff unmanaged</w:t>
            </w:r>
          </w:p>
          <w:p w14:paraId="0CD0A181" w14:textId="77777777" w:rsidR="009F5246" w:rsidRPr="009055E3" w:rsidRDefault="009F5246" w:rsidP="00B06F9A">
            <w:pPr>
              <w:spacing w:line="360" w:lineRule="auto"/>
              <w:jc w:val="both"/>
              <w:rPr>
                <w:rFonts w:eastAsia="Times"/>
                <w:sz w:val="16"/>
                <w:szCs w:val="16"/>
              </w:rPr>
            </w:pPr>
            <w:r w:rsidRPr="009055E3">
              <w:rPr>
                <w:rFonts w:eastAsia="Times"/>
                <w:sz w:val="16"/>
                <w:szCs w:val="16"/>
              </w:rPr>
              <w:t>ponderosa</w:t>
            </w:r>
          </w:p>
        </w:tc>
        <w:tc>
          <w:tcPr>
            <w:tcW w:w="1102" w:type="dxa"/>
            <w:tcMar>
              <w:top w:w="100" w:type="dxa"/>
              <w:left w:w="100" w:type="dxa"/>
              <w:bottom w:w="100" w:type="dxa"/>
              <w:right w:w="100" w:type="dxa"/>
            </w:tcMar>
          </w:tcPr>
          <w:p w14:paraId="3AD080B2" w14:textId="77777777" w:rsidR="009F5246" w:rsidRPr="009055E3" w:rsidRDefault="009F5246" w:rsidP="00B06F9A">
            <w:pPr>
              <w:spacing w:line="360" w:lineRule="auto"/>
              <w:jc w:val="both"/>
              <w:rPr>
                <w:rFonts w:eastAsia="Times"/>
                <w:sz w:val="16"/>
                <w:szCs w:val="16"/>
              </w:rPr>
            </w:pPr>
            <w:r w:rsidRPr="009055E3">
              <w:rPr>
                <w:rFonts w:eastAsia="Times"/>
                <w:sz w:val="16"/>
                <w:szCs w:val="16"/>
              </w:rPr>
              <w:t>Pinus ponderosa</w:t>
            </w:r>
          </w:p>
        </w:tc>
        <w:tc>
          <w:tcPr>
            <w:tcW w:w="878" w:type="dxa"/>
            <w:gridSpan w:val="2"/>
            <w:tcMar>
              <w:top w:w="100" w:type="dxa"/>
              <w:left w:w="100" w:type="dxa"/>
              <w:bottom w:w="100" w:type="dxa"/>
              <w:right w:w="100" w:type="dxa"/>
            </w:tcMar>
          </w:tcPr>
          <w:p w14:paraId="6BE5F44B" w14:textId="77777777" w:rsidR="009F5246" w:rsidRPr="009055E3" w:rsidRDefault="009F5246" w:rsidP="00B06F9A">
            <w:pPr>
              <w:spacing w:line="360" w:lineRule="auto"/>
              <w:jc w:val="both"/>
              <w:rPr>
                <w:rFonts w:eastAsia="Times"/>
                <w:sz w:val="16"/>
                <w:szCs w:val="16"/>
              </w:rPr>
            </w:pPr>
            <w:r w:rsidRPr="009055E3">
              <w:rPr>
                <w:rFonts w:eastAsia="Times"/>
                <w:sz w:val="16"/>
                <w:szCs w:val="16"/>
              </w:rPr>
              <w:t>Evergreen needleleaf</w:t>
            </w:r>
          </w:p>
          <w:p w14:paraId="6FD9D3F5" w14:textId="77777777" w:rsidR="009F5246" w:rsidRPr="009055E3" w:rsidRDefault="009F5246" w:rsidP="00B06F9A">
            <w:pPr>
              <w:spacing w:line="360" w:lineRule="auto"/>
              <w:jc w:val="both"/>
              <w:rPr>
                <w:rFonts w:eastAsia="Times"/>
                <w:sz w:val="16"/>
                <w:szCs w:val="16"/>
              </w:rPr>
            </w:pPr>
            <w:r w:rsidRPr="009055E3">
              <w:rPr>
                <w:rFonts w:eastAsia="Times"/>
                <w:sz w:val="16"/>
                <w:szCs w:val="16"/>
              </w:rPr>
              <w:t>forest</w:t>
            </w:r>
          </w:p>
        </w:tc>
        <w:tc>
          <w:tcPr>
            <w:tcW w:w="900" w:type="dxa"/>
            <w:tcMar>
              <w:top w:w="100" w:type="dxa"/>
              <w:left w:w="100" w:type="dxa"/>
              <w:bottom w:w="100" w:type="dxa"/>
              <w:right w:w="100" w:type="dxa"/>
            </w:tcMar>
          </w:tcPr>
          <w:p w14:paraId="12A561CE" w14:textId="77777777" w:rsidR="009F5246" w:rsidRPr="009055E3" w:rsidRDefault="009F5246" w:rsidP="00B06F9A">
            <w:pPr>
              <w:spacing w:line="360" w:lineRule="auto"/>
              <w:jc w:val="both"/>
              <w:rPr>
                <w:rFonts w:eastAsia="Times"/>
                <w:b/>
                <w:sz w:val="16"/>
                <w:szCs w:val="16"/>
                <w:u w:val="single"/>
              </w:rPr>
            </w:pPr>
            <w:r w:rsidRPr="009055E3">
              <w:rPr>
                <w:rFonts w:eastAsia="Times"/>
                <w:sz w:val="16"/>
                <w:szCs w:val="16"/>
              </w:rPr>
              <w:t xml:space="preserve">100% </w:t>
            </w:r>
            <w:proofErr w:type="spellStart"/>
            <w:r w:rsidRPr="009055E3">
              <w:rPr>
                <w:rFonts w:eastAsia="Times"/>
                <w:b/>
                <w:sz w:val="16"/>
                <w:szCs w:val="16"/>
                <w:u w:val="single"/>
              </w:rPr>
              <w:t>TeNE</w:t>
            </w:r>
            <w:proofErr w:type="spellEnd"/>
          </w:p>
        </w:tc>
        <w:tc>
          <w:tcPr>
            <w:tcW w:w="564" w:type="dxa"/>
            <w:tcMar>
              <w:top w:w="100" w:type="dxa"/>
              <w:left w:w="100" w:type="dxa"/>
              <w:bottom w:w="100" w:type="dxa"/>
              <w:right w:w="100" w:type="dxa"/>
            </w:tcMar>
          </w:tcPr>
          <w:p w14:paraId="6DA5E2CA"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Csb</w:t>
            </w:r>
            <w:proofErr w:type="spellEnd"/>
          </w:p>
        </w:tc>
        <w:tc>
          <w:tcPr>
            <w:tcW w:w="540" w:type="dxa"/>
            <w:gridSpan w:val="2"/>
            <w:tcMar>
              <w:top w:w="100" w:type="dxa"/>
              <w:left w:w="100" w:type="dxa"/>
              <w:bottom w:w="100" w:type="dxa"/>
              <w:right w:w="100" w:type="dxa"/>
            </w:tcMar>
          </w:tcPr>
          <w:p w14:paraId="0FFA601D" w14:textId="77777777" w:rsidR="009F5246" w:rsidRPr="009055E3" w:rsidRDefault="009F5246" w:rsidP="00B06F9A">
            <w:pPr>
              <w:spacing w:line="360" w:lineRule="auto"/>
              <w:jc w:val="both"/>
              <w:rPr>
                <w:rFonts w:eastAsia="Times"/>
                <w:sz w:val="16"/>
                <w:szCs w:val="16"/>
              </w:rPr>
            </w:pPr>
            <w:r w:rsidRPr="009055E3">
              <w:rPr>
                <w:rFonts w:eastAsia="Times"/>
                <w:sz w:val="16"/>
                <w:szCs w:val="16"/>
              </w:rPr>
              <w:t>2215</w:t>
            </w:r>
          </w:p>
        </w:tc>
        <w:tc>
          <w:tcPr>
            <w:tcW w:w="480" w:type="dxa"/>
            <w:gridSpan w:val="2"/>
            <w:tcMar>
              <w:top w:w="100" w:type="dxa"/>
              <w:left w:w="100" w:type="dxa"/>
              <w:bottom w:w="100" w:type="dxa"/>
              <w:right w:w="100" w:type="dxa"/>
            </w:tcMar>
          </w:tcPr>
          <w:p w14:paraId="1345EE69" w14:textId="77777777" w:rsidR="009F5246" w:rsidRPr="009055E3" w:rsidRDefault="009F5246" w:rsidP="00B06F9A">
            <w:pPr>
              <w:spacing w:line="360" w:lineRule="auto"/>
              <w:jc w:val="both"/>
              <w:rPr>
                <w:rFonts w:eastAsia="Times"/>
                <w:sz w:val="16"/>
                <w:szCs w:val="16"/>
              </w:rPr>
            </w:pPr>
            <w:r w:rsidRPr="009055E3">
              <w:rPr>
                <w:rFonts w:eastAsia="Times"/>
                <w:sz w:val="16"/>
                <w:szCs w:val="16"/>
              </w:rPr>
              <w:t>607</w:t>
            </w:r>
          </w:p>
        </w:tc>
        <w:tc>
          <w:tcPr>
            <w:tcW w:w="576" w:type="dxa"/>
            <w:gridSpan w:val="2"/>
            <w:tcMar>
              <w:top w:w="100" w:type="dxa"/>
              <w:left w:w="100" w:type="dxa"/>
              <w:bottom w:w="100" w:type="dxa"/>
              <w:right w:w="100" w:type="dxa"/>
            </w:tcMar>
          </w:tcPr>
          <w:p w14:paraId="7CD7FC9F" w14:textId="77777777" w:rsidR="009F5246" w:rsidRPr="009055E3" w:rsidRDefault="009F5246" w:rsidP="00B06F9A">
            <w:pPr>
              <w:spacing w:line="360" w:lineRule="auto"/>
              <w:jc w:val="both"/>
              <w:rPr>
                <w:rFonts w:eastAsia="Times"/>
                <w:sz w:val="16"/>
                <w:szCs w:val="16"/>
              </w:rPr>
            </w:pPr>
            <w:r w:rsidRPr="009055E3">
              <w:rPr>
                <w:rFonts w:eastAsia="Times"/>
                <w:sz w:val="16"/>
                <w:szCs w:val="16"/>
              </w:rPr>
              <w:t>7.1</w:t>
            </w:r>
          </w:p>
        </w:tc>
        <w:tc>
          <w:tcPr>
            <w:tcW w:w="630" w:type="dxa"/>
            <w:tcMar>
              <w:top w:w="100" w:type="dxa"/>
              <w:left w:w="100" w:type="dxa"/>
              <w:bottom w:w="100" w:type="dxa"/>
              <w:right w:w="100" w:type="dxa"/>
            </w:tcMar>
          </w:tcPr>
          <w:p w14:paraId="05034EBC" w14:textId="77777777" w:rsidR="009F5246" w:rsidRPr="009055E3" w:rsidRDefault="009F5246" w:rsidP="00B06F9A">
            <w:pPr>
              <w:spacing w:line="360" w:lineRule="auto"/>
              <w:jc w:val="both"/>
              <w:rPr>
                <w:rFonts w:eastAsia="Times"/>
                <w:sz w:val="16"/>
                <w:szCs w:val="16"/>
              </w:rPr>
            </w:pPr>
            <w:r w:rsidRPr="009055E3">
              <w:rPr>
                <w:rFonts w:eastAsia="Times"/>
                <w:sz w:val="16"/>
                <w:szCs w:val="16"/>
              </w:rPr>
              <w:t>2006–2010</w:t>
            </w:r>
          </w:p>
        </w:tc>
        <w:tc>
          <w:tcPr>
            <w:tcW w:w="1260" w:type="dxa"/>
            <w:tcMar>
              <w:top w:w="100" w:type="dxa"/>
              <w:left w:w="100" w:type="dxa"/>
              <w:bottom w:w="100" w:type="dxa"/>
              <w:right w:w="100" w:type="dxa"/>
            </w:tcMar>
          </w:tcPr>
          <w:p w14:paraId="6AF03638" w14:textId="77777777" w:rsidR="009F5246" w:rsidRPr="009055E3" w:rsidRDefault="009F5246" w:rsidP="00B06F9A">
            <w:pPr>
              <w:spacing w:line="360" w:lineRule="auto"/>
              <w:jc w:val="center"/>
              <w:rPr>
                <w:rFonts w:eastAsia="Times"/>
                <w:sz w:val="16"/>
                <w:szCs w:val="16"/>
              </w:rPr>
            </w:pPr>
            <w:r w:rsidRPr="009055E3">
              <w:rPr>
                <w:rFonts w:eastAsia="Times"/>
                <w:sz w:val="16"/>
                <w:szCs w:val="16"/>
              </w:rPr>
              <w:t>Harvest 1910</w:t>
            </w:r>
          </w:p>
        </w:tc>
        <w:tc>
          <w:tcPr>
            <w:tcW w:w="894" w:type="dxa"/>
            <w:tcMar>
              <w:top w:w="100" w:type="dxa"/>
              <w:left w:w="100" w:type="dxa"/>
              <w:bottom w:w="100" w:type="dxa"/>
              <w:right w:w="100" w:type="dxa"/>
            </w:tcMar>
          </w:tcPr>
          <w:p w14:paraId="1C5CFDD4" w14:textId="31537DA2" w:rsidR="009F5246" w:rsidRPr="009055E3" w:rsidRDefault="009F5246" w:rsidP="00B06F9A">
            <w:pPr>
              <w:spacing w:line="360" w:lineRule="auto"/>
              <w:jc w:val="both"/>
              <w:rPr>
                <w:rFonts w:eastAsia="Times"/>
                <w:sz w:val="16"/>
                <w:szCs w:val="16"/>
              </w:rPr>
            </w:pPr>
            <w:r w:rsidRPr="009055E3">
              <w:rPr>
                <w:rFonts w:eastAsia="Times"/>
                <w:sz w:val="16"/>
                <w:szCs w:val="16"/>
              </w:rPr>
              <w:t>(Dore et al., 2012)</w:t>
            </w:r>
          </w:p>
        </w:tc>
      </w:tr>
      <w:tr w:rsidR="009F5246" w:rsidRPr="009055E3" w14:paraId="1AD7DE26" w14:textId="77777777" w:rsidTr="00873B86">
        <w:trPr>
          <w:gridAfter w:val="1"/>
          <w:wAfter w:w="12" w:type="dxa"/>
          <w:trHeight w:val="935"/>
        </w:trPr>
        <w:tc>
          <w:tcPr>
            <w:tcW w:w="545" w:type="dxa"/>
            <w:gridSpan w:val="2"/>
            <w:tcMar>
              <w:top w:w="100" w:type="dxa"/>
              <w:left w:w="100" w:type="dxa"/>
              <w:bottom w:w="100" w:type="dxa"/>
              <w:right w:w="100" w:type="dxa"/>
            </w:tcMar>
          </w:tcPr>
          <w:p w14:paraId="44DCD9AF" w14:textId="77777777" w:rsidR="009F5246" w:rsidRPr="009055E3" w:rsidRDefault="009F5246" w:rsidP="00B06F9A">
            <w:pPr>
              <w:spacing w:line="360" w:lineRule="auto"/>
              <w:jc w:val="both"/>
              <w:rPr>
                <w:rFonts w:eastAsia="Times"/>
                <w:sz w:val="16"/>
                <w:szCs w:val="16"/>
              </w:rPr>
            </w:pPr>
            <w:r w:rsidRPr="009055E3">
              <w:rPr>
                <w:rFonts w:eastAsia="Times"/>
                <w:sz w:val="16"/>
                <w:szCs w:val="16"/>
              </w:rPr>
              <w:t>US-</w:t>
            </w:r>
            <w:proofErr w:type="spellStart"/>
            <w:r w:rsidRPr="009055E3">
              <w:rPr>
                <w:rFonts w:eastAsia="Times"/>
                <w:sz w:val="16"/>
                <w:szCs w:val="16"/>
              </w:rPr>
              <w:t>Wjs</w:t>
            </w:r>
            <w:proofErr w:type="spellEnd"/>
          </w:p>
        </w:tc>
        <w:tc>
          <w:tcPr>
            <w:tcW w:w="982" w:type="dxa"/>
            <w:gridSpan w:val="2"/>
            <w:tcMar>
              <w:top w:w="100" w:type="dxa"/>
              <w:left w:w="100" w:type="dxa"/>
              <w:bottom w:w="100" w:type="dxa"/>
              <w:right w:w="100" w:type="dxa"/>
            </w:tcMar>
          </w:tcPr>
          <w:p w14:paraId="6797EB8F" w14:textId="77777777" w:rsidR="009F5246" w:rsidRPr="009055E3" w:rsidRDefault="009F5246" w:rsidP="00B06F9A">
            <w:pPr>
              <w:spacing w:line="360" w:lineRule="auto"/>
              <w:jc w:val="both"/>
              <w:rPr>
                <w:rFonts w:eastAsia="Times"/>
                <w:sz w:val="16"/>
                <w:szCs w:val="16"/>
              </w:rPr>
            </w:pPr>
            <w:proofErr w:type="gramStart"/>
            <w:r w:rsidRPr="009055E3">
              <w:rPr>
                <w:rFonts w:eastAsia="Times"/>
                <w:sz w:val="16"/>
                <w:szCs w:val="16"/>
              </w:rPr>
              <w:t>Tablelands</w:t>
            </w:r>
            <w:proofErr w:type="gramEnd"/>
            <w:r w:rsidRPr="009055E3">
              <w:rPr>
                <w:rFonts w:eastAsia="Times"/>
                <w:sz w:val="16"/>
                <w:szCs w:val="16"/>
              </w:rPr>
              <w:t xml:space="preserve"> juniper</w:t>
            </w:r>
          </w:p>
          <w:p w14:paraId="4A34B6BF" w14:textId="77777777" w:rsidR="009F5246" w:rsidRPr="009055E3" w:rsidRDefault="009F5246" w:rsidP="00B06F9A">
            <w:pPr>
              <w:spacing w:line="360" w:lineRule="auto"/>
              <w:jc w:val="both"/>
              <w:rPr>
                <w:rFonts w:eastAsia="Times"/>
                <w:sz w:val="16"/>
                <w:szCs w:val="16"/>
              </w:rPr>
            </w:pPr>
            <w:r w:rsidRPr="009055E3">
              <w:rPr>
                <w:rFonts w:eastAsia="Times"/>
                <w:sz w:val="16"/>
                <w:szCs w:val="16"/>
              </w:rPr>
              <w:t>savanna</w:t>
            </w:r>
          </w:p>
        </w:tc>
        <w:tc>
          <w:tcPr>
            <w:tcW w:w="1102" w:type="dxa"/>
            <w:tcMar>
              <w:top w:w="100" w:type="dxa"/>
              <w:left w:w="100" w:type="dxa"/>
              <w:bottom w:w="100" w:type="dxa"/>
              <w:right w:w="100" w:type="dxa"/>
            </w:tcMar>
          </w:tcPr>
          <w:p w14:paraId="6353A982" w14:textId="77777777" w:rsidR="009F5246" w:rsidRPr="009055E3" w:rsidRDefault="009F5246" w:rsidP="00B06F9A">
            <w:pPr>
              <w:spacing w:line="360" w:lineRule="auto"/>
              <w:jc w:val="both"/>
              <w:rPr>
                <w:rFonts w:eastAsia="Times"/>
                <w:sz w:val="16"/>
                <w:szCs w:val="16"/>
              </w:rPr>
            </w:pPr>
            <w:r w:rsidRPr="009055E3">
              <w:rPr>
                <w:rFonts w:eastAsia="Times"/>
                <w:sz w:val="16"/>
                <w:szCs w:val="16"/>
              </w:rPr>
              <w:t xml:space="preserve">Juniperus </w:t>
            </w:r>
            <w:proofErr w:type="spellStart"/>
            <w:r w:rsidRPr="009055E3">
              <w:rPr>
                <w:rFonts w:eastAsia="Times"/>
                <w:sz w:val="16"/>
                <w:szCs w:val="16"/>
              </w:rPr>
              <w:t>monosperma</w:t>
            </w:r>
            <w:proofErr w:type="spellEnd"/>
            <w:r w:rsidRPr="009055E3">
              <w:rPr>
                <w:rFonts w:eastAsia="Times"/>
                <w:sz w:val="16"/>
                <w:szCs w:val="16"/>
              </w:rPr>
              <w:t>,</w:t>
            </w:r>
          </w:p>
          <w:p w14:paraId="1B9ABE30"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Bouteloua</w:t>
            </w:r>
            <w:proofErr w:type="spellEnd"/>
            <w:r w:rsidRPr="009055E3">
              <w:rPr>
                <w:rFonts w:eastAsia="Times"/>
                <w:sz w:val="16"/>
                <w:szCs w:val="16"/>
              </w:rPr>
              <w:t xml:space="preserve"> </w:t>
            </w:r>
            <w:proofErr w:type="spellStart"/>
            <w:r w:rsidRPr="009055E3">
              <w:rPr>
                <w:rFonts w:eastAsia="Times"/>
                <w:sz w:val="16"/>
                <w:szCs w:val="16"/>
              </w:rPr>
              <w:t>gracilis</w:t>
            </w:r>
            <w:proofErr w:type="spellEnd"/>
          </w:p>
        </w:tc>
        <w:tc>
          <w:tcPr>
            <w:tcW w:w="878" w:type="dxa"/>
            <w:gridSpan w:val="2"/>
            <w:tcMar>
              <w:top w:w="100" w:type="dxa"/>
              <w:left w:w="100" w:type="dxa"/>
              <w:bottom w:w="100" w:type="dxa"/>
              <w:right w:w="100" w:type="dxa"/>
            </w:tcMar>
          </w:tcPr>
          <w:p w14:paraId="1A7F08BD" w14:textId="77777777" w:rsidR="009F5246" w:rsidRPr="009055E3" w:rsidRDefault="009F5246" w:rsidP="00B06F9A">
            <w:pPr>
              <w:spacing w:line="360" w:lineRule="auto"/>
              <w:jc w:val="both"/>
              <w:rPr>
                <w:rFonts w:eastAsia="Times"/>
                <w:sz w:val="16"/>
                <w:szCs w:val="16"/>
              </w:rPr>
            </w:pPr>
            <w:r w:rsidRPr="009055E3">
              <w:rPr>
                <w:rFonts w:eastAsia="Times"/>
                <w:sz w:val="16"/>
                <w:szCs w:val="16"/>
              </w:rPr>
              <w:t>Savanna</w:t>
            </w:r>
          </w:p>
        </w:tc>
        <w:tc>
          <w:tcPr>
            <w:tcW w:w="900" w:type="dxa"/>
            <w:tcMar>
              <w:top w:w="100" w:type="dxa"/>
              <w:left w:w="100" w:type="dxa"/>
              <w:bottom w:w="100" w:type="dxa"/>
              <w:right w:w="100" w:type="dxa"/>
            </w:tcMar>
          </w:tcPr>
          <w:p w14:paraId="167EF136" w14:textId="77777777" w:rsidR="009F5246" w:rsidRPr="009055E3" w:rsidRDefault="009F5246" w:rsidP="00B06F9A">
            <w:pPr>
              <w:spacing w:line="360" w:lineRule="auto"/>
              <w:jc w:val="both"/>
              <w:rPr>
                <w:rFonts w:eastAsia="Times"/>
                <w:b/>
                <w:sz w:val="16"/>
                <w:szCs w:val="16"/>
                <w:u w:val="single"/>
              </w:rPr>
            </w:pPr>
            <w:r w:rsidRPr="009055E3">
              <w:rPr>
                <w:rFonts w:eastAsia="Times"/>
                <w:sz w:val="16"/>
                <w:szCs w:val="16"/>
              </w:rPr>
              <w:t xml:space="preserve">15% </w:t>
            </w:r>
            <w:proofErr w:type="spellStart"/>
            <w:r w:rsidRPr="009055E3">
              <w:rPr>
                <w:rFonts w:eastAsia="Times"/>
                <w:b/>
                <w:sz w:val="16"/>
                <w:szCs w:val="16"/>
              </w:rPr>
              <w:t>TeNE</w:t>
            </w:r>
            <w:proofErr w:type="spellEnd"/>
            <w:r w:rsidRPr="009055E3">
              <w:rPr>
                <w:rFonts w:eastAsia="Times"/>
                <w:sz w:val="16"/>
                <w:szCs w:val="16"/>
              </w:rPr>
              <w:t xml:space="preserve">; 85% </w:t>
            </w:r>
            <w:r w:rsidRPr="009055E3">
              <w:rPr>
                <w:rFonts w:eastAsia="Times"/>
                <w:b/>
                <w:sz w:val="16"/>
                <w:szCs w:val="16"/>
                <w:u w:val="single"/>
              </w:rPr>
              <w:t>C4G</w:t>
            </w:r>
          </w:p>
        </w:tc>
        <w:tc>
          <w:tcPr>
            <w:tcW w:w="564" w:type="dxa"/>
            <w:tcMar>
              <w:top w:w="100" w:type="dxa"/>
              <w:left w:w="100" w:type="dxa"/>
              <w:bottom w:w="100" w:type="dxa"/>
              <w:right w:w="100" w:type="dxa"/>
            </w:tcMar>
          </w:tcPr>
          <w:p w14:paraId="1EF86116"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Bsk</w:t>
            </w:r>
            <w:proofErr w:type="spellEnd"/>
          </w:p>
        </w:tc>
        <w:tc>
          <w:tcPr>
            <w:tcW w:w="540" w:type="dxa"/>
            <w:gridSpan w:val="2"/>
            <w:tcMar>
              <w:top w:w="100" w:type="dxa"/>
              <w:left w:w="100" w:type="dxa"/>
              <w:bottom w:w="100" w:type="dxa"/>
              <w:right w:w="100" w:type="dxa"/>
            </w:tcMar>
          </w:tcPr>
          <w:p w14:paraId="39B152DF" w14:textId="77777777" w:rsidR="009F5246" w:rsidRPr="009055E3" w:rsidRDefault="009F5246" w:rsidP="00B06F9A">
            <w:pPr>
              <w:spacing w:line="360" w:lineRule="auto"/>
              <w:jc w:val="both"/>
              <w:rPr>
                <w:rFonts w:eastAsia="Times"/>
                <w:sz w:val="16"/>
                <w:szCs w:val="16"/>
              </w:rPr>
            </w:pPr>
            <w:r w:rsidRPr="009055E3">
              <w:rPr>
                <w:rFonts w:eastAsia="Times"/>
                <w:sz w:val="16"/>
                <w:szCs w:val="16"/>
              </w:rPr>
              <w:t>1931</w:t>
            </w:r>
          </w:p>
        </w:tc>
        <w:tc>
          <w:tcPr>
            <w:tcW w:w="480" w:type="dxa"/>
            <w:gridSpan w:val="2"/>
            <w:tcMar>
              <w:top w:w="100" w:type="dxa"/>
              <w:left w:w="100" w:type="dxa"/>
              <w:bottom w:w="100" w:type="dxa"/>
              <w:right w:w="100" w:type="dxa"/>
            </w:tcMar>
          </w:tcPr>
          <w:p w14:paraId="62C51298" w14:textId="77777777" w:rsidR="009F5246" w:rsidRPr="009055E3" w:rsidRDefault="009F5246" w:rsidP="00B06F9A">
            <w:pPr>
              <w:spacing w:line="360" w:lineRule="auto"/>
              <w:jc w:val="both"/>
              <w:rPr>
                <w:rFonts w:eastAsia="Times"/>
                <w:sz w:val="16"/>
                <w:szCs w:val="16"/>
              </w:rPr>
            </w:pPr>
            <w:r w:rsidRPr="009055E3">
              <w:rPr>
                <w:rFonts w:eastAsia="Times"/>
                <w:sz w:val="16"/>
                <w:szCs w:val="16"/>
              </w:rPr>
              <w:t>349</w:t>
            </w:r>
          </w:p>
        </w:tc>
        <w:tc>
          <w:tcPr>
            <w:tcW w:w="576" w:type="dxa"/>
            <w:gridSpan w:val="2"/>
            <w:tcMar>
              <w:top w:w="100" w:type="dxa"/>
              <w:left w:w="100" w:type="dxa"/>
              <w:bottom w:w="100" w:type="dxa"/>
              <w:right w:w="100" w:type="dxa"/>
            </w:tcMar>
          </w:tcPr>
          <w:p w14:paraId="3D674C67" w14:textId="77777777" w:rsidR="009F5246" w:rsidRPr="009055E3" w:rsidRDefault="009F5246" w:rsidP="00B06F9A">
            <w:pPr>
              <w:spacing w:line="360" w:lineRule="auto"/>
              <w:jc w:val="both"/>
              <w:rPr>
                <w:rFonts w:eastAsia="Times"/>
                <w:sz w:val="16"/>
                <w:szCs w:val="16"/>
              </w:rPr>
            </w:pPr>
            <w:r w:rsidRPr="009055E3">
              <w:rPr>
                <w:rFonts w:eastAsia="Times"/>
                <w:sz w:val="16"/>
                <w:szCs w:val="16"/>
              </w:rPr>
              <w:t>10.9</w:t>
            </w:r>
          </w:p>
        </w:tc>
        <w:tc>
          <w:tcPr>
            <w:tcW w:w="630" w:type="dxa"/>
            <w:tcMar>
              <w:top w:w="100" w:type="dxa"/>
              <w:left w:w="100" w:type="dxa"/>
              <w:bottom w:w="100" w:type="dxa"/>
              <w:right w:w="100" w:type="dxa"/>
            </w:tcMar>
          </w:tcPr>
          <w:p w14:paraId="3EEAD692" w14:textId="77777777" w:rsidR="009F5246" w:rsidRPr="009055E3" w:rsidRDefault="009F5246" w:rsidP="00B06F9A">
            <w:pPr>
              <w:spacing w:line="360" w:lineRule="auto"/>
              <w:jc w:val="both"/>
              <w:rPr>
                <w:rFonts w:eastAsia="Times"/>
                <w:sz w:val="16"/>
                <w:szCs w:val="16"/>
              </w:rPr>
            </w:pPr>
            <w:r w:rsidRPr="009055E3">
              <w:rPr>
                <w:rFonts w:eastAsia="Times"/>
                <w:sz w:val="16"/>
                <w:szCs w:val="16"/>
              </w:rPr>
              <w:t>2008–2014</w:t>
            </w:r>
          </w:p>
        </w:tc>
        <w:tc>
          <w:tcPr>
            <w:tcW w:w="1260" w:type="dxa"/>
            <w:tcMar>
              <w:top w:w="100" w:type="dxa"/>
              <w:left w:w="100" w:type="dxa"/>
              <w:bottom w:w="100" w:type="dxa"/>
              <w:right w:w="100" w:type="dxa"/>
            </w:tcMar>
          </w:tcPr>
          <w:p w14:paraId="52367FFF" w14:textId="77777777" w:rsidR="009F5246" w:rsidRPr="009055E3" w:rsidRDefault="009F5246" w:rsidP="00B06F9A">
            <w:pPr>
              <w:spacing w:line="360" w:lineRule="auto"/>
              <w:jc w:val="center"/>
              <w:rPr>
                <w:rFonts w:eastAsia="Times"/>
                <w:sz w:val="16"/>
                <w:szCs w:val="16"/>
              </w:rPr>
            </w:pPr>
            <w:r w:rsidRPr="009055E3">
              <w:rPr>
                <w:rFonts w:eastAsia="Times"/>
                <w:sz w:val="16"/>
                <w:szCs w:val="16"/>
              </w:rPr>
              <w:t>-</w:t>
            </w:r>
          </w:p>
        </w:tc>
        <w:tc>
          <w:tcPr>
            <w:tcW w:w="894" w:type="dxa"/>
            <w:tcMar>
              <w:top w:w="100" w:type="dxa"/>
              <w:left w:w="100" w:type="dxa"/>
              <w:bottom w:w="100" w:type="dxa"/>
              <w:right w:w="100" w:type="dxa"/>
            </w:tcMar>
          </w:tcPr>
          <w:p w14:paraId="0FD93521" w14:textId="6A097F3B" w:rsidR="009F5246" w:rsidRPr="009055E3" w:rsidRDefault="009F5246" w:rsidP="00B06F9A">
            <w:pPr>
              <w:spacing w:line="360" w:lineRule="auto"/>
              <w:jc w:val="both"/>
              <w:rPr>
                <w:rFonts w:eastAsia="Times"/>
                <w:sz w:val="16"/>
                <w:szCs w:val="16"/>
              </w:rPr>
            </w:pPr>
            <w:r w:rsidRPr="009055E3">
              <w:rPr>
                <w:rFonts w:eastAsia="Times"/>
                <w:sz w:val="16"/>
                <w:szCs w:val="16"/>
              </w:rPr>
              <w:t>(Anderson-Teixeira et al., 2011)</w:t>
            </w:r>
          </w:p>
        </w:tc>
      </w:tr>
      <w:tr w:rsidR="009F5246" w:rsidRPr="009055E3" w14:paraId="2EE0F1B1" w14:textId="77777777" w:rsidTr="00873B86">
        <w:trPr>
          <w:gridAfter w:val="1"/>
          <w:wAfter w:w="12" w:type="dxa"/>
          <w:trHeight w:val="1295"/>
        </w:trPr>
        <w:tc>
          <w:tcPr>
            <w:tcW w:w="545" w:type="dxa"/>
            <w:gridSpan w:val="2"/>
            <w:tcMar>
              <w:top w:w="100" w:type="dxa"/>
              <w:left w:w="100" w:type="dxa"/>
              <w:bottom w:w="100" w:type="dxa"/>
              <w:right w:w="100" w:type="dxa"/>
            </w:tcMar>
          </w:tcPr>
          <w:p w14:paraId="66722341" w14:textId="77777777" w:rsidR="009F5246" w:rsidRPr="009055E3" w:rsidRDefault="009F5246" w:rsidP="00B06F9A">
            <w:pPr>
              <w:spacing w:line="360" w:lineRule="auto"/>
              <w:jc w:val="both"/>
              <w:rPr>
                <w:rFonts w:eastAsia="Times"/>
                <w:sz w:val="16"/>
                <w:szCs w:val="16"/>
              </w:rPr>
            </w:pPr>
            <w:r w:rsidRPr="009055E3">
              <w:rPr>
                <w:rFonts w:eastAsia="Times"/>
                <w:sz w:val="16"/>
                <w:szCs w:val="16"/>
              </w:rPr>
              <w:t>US-</w:t>
            </w:r>
            <w:proofErr w:type="spellStart"/>
            <w:r w:rsidRPr="009055E3">
              <w:rPr>
                <w:rFonts w:eastAsia="Times"/>
                <w:sz w:val="16"/>
                <w:szCs w:val="16"/>
              </w:rPr>
              <w:t>Ses</w:t>
            </w:r>
            <w:proofErr w:type="spellEnd"/>
          </w:p>
        </w:tc>
        <w:tc>
          <w:tcPr>
            <w:tcW w:w="982" w:type="dxa"/>
            <w:gridSpan w:val="2"/>
            <w:tcMar>
              <w:top w:w="100" w:type="dxa"/>
              <w:left w:w="100" w:type="dxa"/>
              <w:bottom w:w="100" w:type="dxa"/>
              <w:right w:w="100" w:type="dxa"/>
            </w:tcMar>
          </w:tcPr>
          <w:p w14:paraId="43BF7172"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Sevilleta</w:t>
            </w:r>
            <w:proofErr w:type="spellEnd"/>
            <w:r w:rsidRPr="009055E3">
              <w:rPr>
                <w:rFonts w:eastAsia="Times"/>
                <w:sz w:val="16"/>
                <w:szCs w:val="16"/>
              </w:rPr>
              <w:t xml:space="preserve"> creosote</w:t>
            </w:r>
          </w:p>
          <w:p w14:paraId="226FED6B" w14:textId="77777777" w:rsidR="009F5246" w:rsidRPr="009055E3" w:rsidRDefault="009F5246" w:rsidP="00B06F9A">
            <w:pPr>
              <w:spacing w:line="360" w:lineRule="auto"/>
              <w:jc w:val="both"/>
              <w:rPr>
                <w:rFonts w:eastAsia="Times"/>
                <w:sz w:val="16"/>
                <w:szCs w:val="16"/>
              </w:rPr>
            </w:pPr>
            <w:r w:rsidRPr="009055E3">
              <w:rPr>
                <w:rFonts w:eastAsia="Times"/>
                <w:sz w:val="16"/>
                <w:szCs w:val="16"/>
              </w:rPr>
              <w:t>shrubland</w:t>
            </w:r>
          </w:p>
        </w:tc>
        <w:tc>
          <w:tcPr>
            <w:tcW w:w="1102" w:type="dxa"/>
            <w:tcMar>
              <w:top w:w="100" w:type="dxa"/>
              <w:left w:w="100" w:type="dxa"/>
              <w:bottom w:w="100" w:type="dxa"/>
              <w:right w:w="100" w:type="dxa"/>
            </w:tcMar>
          </w:tcPr>
          <w:p w14:paraId="3AF3F4E4" w14:textId="77777777" w:rsidR="009F5246" w:rsidRPr="009055E3" w:rsidRDefault="009F5246" w:rsidP="00B06F9A">
            <w:pPr>
              <w:spacing w:line="360" w:lineRule="auto"/>
              <w:jc w:val="both"/>
              <w:rPr>
                <w:rFonts w:eastAsia="Times"/>
                <w:sz w:val="16"/>
                <w:szCs w:val="16"/>
              </w:rPr>
            </w:pPr>
            <w:r w:rsidRPr="009055E3">
              <w:rPr>
                <w:rFonts w:eastAsia="Times"/>
                <w:sz w:val="16"/>
                <w:szCs w:val="16"/>
              </w:rPr>
              <w:t>Larrea tridentata,</w:t>
            </w:r>
          </w:p>
          <w:p w14:paraId="3C06B28F" w14:textId="77777777" w:rsidR="009F5246" w:rsidRPr="009055E3" w:rsidRDefault="009F5246" w:rsidP="00B06F9A">
            <w:pPr>
              <w:spacing w:line="360" w:lineRule="auto"/>
              <w:jc w:val="both"/>
              <w:rPr>
                <w:rFonts w:eastAsia="Times"/>
                <w:sz w:val="16"/>
                <w:szCs w:val="16"/>
              </w:rPr>
            </w:pPr>
            <w:r w:rsidRPr="009055E3">
              <w:rPr>
                <w:rFonts w:eastAsia="Times"/>
                <w:sz w:val="16"/>
                <w:szCs w:val="16"/>
              </w:rPr>
              <w:t xml:space="preserve">G. </w:t>
            </w:r>
            <w:proofErr w:type="spellStart"/>
            <w:r w:rsidRPr="009055E3">
              <w:rPr>
                <w:rFonts w:eastAsia="Times"/>
                <w:sz w:val="16"/>
                <w:szCs w:val="16"/>
              </w:rPr>
              <w:t>sarothrae</w:t>
            </w:r>
            <w:proofErr w:type="spellEnd"/>
          </w:p>
        </w:tc>
        <w:tc>
          <w:tcPr>
            <w:tcW w:w="878" w:type="dxa"/>
            <w:gridSpan w:val="2"/>
            <w:tcMar>
              <w:top w:w="100" w:type="dxa"/>
              <w:left w:w="100" w:type="dxa"/>
              <w:bottom w:w="100" w:type="dxa"/>
              <w:right w:w="100" w:type="dxa"/>
            </w:tcMar>
          </w:tcPr>
          <w:p w14:paraId="67FCE8B8" w14:textId="77777777" w:rsidR="009F5246" w:rsidRPr="009055E3" w:rsidRDefault="009F5246" w:rsidP="00B06F9A">
            <w:pPr>
              <w:spacing w:line="360" w:lineRule="auto"/>
              <w:jc w:val="both"/>
              <w:rPr>
                <w:rFonts w:eastAsia="Times"/>
                <w:sz w:val="16"/>
                <w:szCs w:val="16"/>
              </w:rPr>
            </w:pPr>
            <w:r w:rsidRPr="009055E3">
              <w:rPr>
                <w:rFonts w:eastAsia="Times"/>
                <w:sz w:val="16"/>
                <w:szCs w:val="16"/>
              </w:rPr>
              <w:t>Open shrubland</w:t>
            </w:r>
          </w:p>
        </w:tc>
        <w:tc>
          <w:tcPr>
            <w:tcW w:w="900" w:type="dxa"/>
            <w:tcMar>
              <w:top w:w="100" w:type="dxa"/>
              <w:left w:w="100" w:type="dxa"/>
              <w:bottom w:w="100" w:type="dxa"/>
              <w:right w:w="100" w:type="dxa"/>
            </w:tcMar>
          </w:tcPr>
          <w:p w14:paraId="6C78D3B3" w14:textId="77777777" w:rsidR="009F5246" w:rsidRPr="009055E3" w:rsidRDefault="009F5246" w:rsidP="00B06F9A">
            <w:pPr>
              <w:spacing w:line="360" w:lineRule="auto"/>
              <w:jc w:val="both"/>
              <w:rPr>
                <w:rFonts w:eastAsia="Times"/>
                <w:b/>
                <w:sz w:val="16"/>
                <w:szCs w:val="16"/>
              </w:rPr>
            </w:pPr>
            <w:r w:rsidRPr="009055E3">
              <w:rPr>
                <w:rFonts w:eastAsia="Times"/>
                <w:sz w:val="16"/>
                <w:szCs w:val="16"/>
              </w:rPr>
              <w:t xml:space="preserve">20% BS; 55% </w:t>
            </w:r>
            <w:proofErr w:type="spellStart"/>
            <w:r w:rsidRPr="009055E3">
              <w:rPr>
                <w:rFonts w:eastAsia="Times"/>
                <w:b/>
                <w:sz w:val="16"/>
                <w:szCs w:val="16"/>
                <w:u w:val="single"/>
              </w:rPr>
              <w:t>TeBE</w:t>
            </w:r>
            <w:proofErr w:type="spellEnd"/>
            <w:r w:rsidRPr="009055E3">
              <w:rPr>
                <w:rFonts w:eastAsia="Times"/>
                <w:sz w:val="16"/>
                <w:szCs w:val="16"/>
              </w:rPr>
              <w:t xml:space="preserve">; 25% </w:t>
            </w:r>
            <w:r w:rsidRPr="009055E3">
              <w:rPr>
                <w:rFonts w:eastAsia="Times"/>
                <w:b/>
                <w:sz w:val="16"/>
                <w:szCs w:val="16"/>
              </w:rPr>
              <w:t>C4G</w:t>
            </w:r>
          </w:p>
        </w:tc>
        <w:tc>
          <w:tcPr>
            <w:tcW w:w="564" w:type="dxa"/>
            <w:tcMar>
              <w:top w:w="100" w:type="dxa"/>
              <w:left w:w="100" w:type="dxa"/>
              <w:bottom w:w="100" w:type="dxa"/>
              <w:right w:w="100" w:type="dxa"/>
            </w:tcMar>
          </w:tcPr>
          <w:p w14:paraId="725E79B4"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Bsk</w:t>
            </w:r>
            <w:proofErr w:type="spellEnd"/>
          </w:p>
        </w:tc>
        <w:tc>
          <w:tcPr>
            <w:tcW w:w="540" w:type="dxa"/>
            <w:gridSpan w:val="2"/>
            <w:tcMar>
              <w:top w:w="100" w:type="dxa"/>
              <w:left w:w="100" w:type="dxa"/>
              <w:bottom w:w="100" w:type="dxa"/>
              <w:right w:w="100" w:type="dxa"/>
            </w:tcMar>
          </w:tcPr>
          <w:p w14:paraId="2D6FDC03" w14:textId="77777777" w:rsidR="009F5246" w:rsidRPr="009055E3" w:rsidRDefault="009F5246" w:rsidP="00B06F9A">
            <w:pPr>
              <w:spacing w:line="360" w:lineRule="auto"/>
              <w:jc w:val="both"/>
              <w:rPr>
                <w:rFonts w:eastAsia="Times"/>
                <w:sz w:val="16"/>
                <w:szCs w:val="16"/>
              </w:rPr>
            </w:pPr>
            <w:r w:rsidRPr="009055E3">
              <w:rPr>
                <w:rFonts w:eastAsia="Times"/>
                <w:sz w:val="16"/>
                <w:szCs w:val="16"/>
              </w:rPr>
              <w:t>1610</w:t>
            </w:r>
          </w:p>
        </w:tc>
        <w:tc>
          <w:tcPr>
            <w:tcW w:w="480" w:type="dxa"/>
            <w:gridSpan w:val="2"/>
            <w:tcMar>
              <w:top w:w="100" w:type="dxa"/>
              <w:left w:w="100" w:type="dxa"/>
              <w:bottom w:w="100" w:type="dxa"/>
              <w:right w:w="100" w:type="dxa"/>
            </w:tcMar>
          </w:tcPr>
          <w:p w14:paraId="37582F0A" w14:textId="77777777" w:rsidR="009F5246" w:rsidRPr="009055E3" w:rsidRDefault="009F5246" w:rsidP="00B06F9A">
            <w:pPr>
              <w:spacing w:line="360" w:lineRule="auto"/>
              <w:jc w:val="both"/>
              <w:rPr>
                <w:rFonts w:eastAsia="Times"/>
                <w:sz w:val="16"/>
                <w:szCs w:val="16"/>
              </w:rPr>
            </w:pPr>
            <w:r w:rsidRPr="009055E3">
              <w:rPr>
                <w:rFonts w:eastAsia="Times"/>
                <w:sz w:val="16"/>
                <w:szCs w:val="16"/>
              </w:rPr>
              <w:t>252</w:t>
            </w:r>
          </w:p>
        </w:tc>
        <w:tc>
          <w:tcPr>
            <w:tcW w:w="576" w:type="dxa"/>
            <w:gridSpan w:val="2"/>
            <w:tcMar>
              <w:top w:w="100" w:type="dxa"/>
              <w:left w:w="100" w:type="dxa"/>
              <w:bottom w:w="100" w:type="dxa"/>
              <w:right w:w="100" w:type="dxa"/>
            </w:tcMar>
          </w:tcPr>
          <w:p w14:paraId="4D116534" w14:textId="77777777" w:rsidR="009F5246" w:rsidRPr="009055E3" w:rsidRDefault="009F5246" w:rsidP="00B06F9A">
            <w:pPr>
              <w:spacing w:line="360" w:lineRule="auto"/>
              <w:jc w:val="both"/>
              <w:rPr>
                <w:rFonts w:eastAsia="Times"/>
                <w:sz w:val="16"/>
                <w:szCs w:val="16"/>
              </w:rPr>
            </w:pPr>
            <w:r w:rsidRPr="009055E3">
              <w:rPr>
                <w:rFonts w:eastAsia="Times"/>
                <w:sz w:val="16"/>
                <w:szCs w:val="16"/>
              </w:rPr>
              <w:t>12.6</w:t>
            </w:r>
          </w:p>
        </w:tc>
        <w:tc>
          <w:tcPr>
            <w:tcW w:w="630" w:type="dxa"/>
            <w:tcMar>
              <w:top w:w="100" w:type="dxa"/>
              <w:left w:w="100" w:type="dxa"/>
              <w:bottom w:w="100" w:type="dxa"/>
              <w:right w:w="100" w:type="dxa"/>
            </w:tcMar>
          </w:tcPr>
          <w:p w14:paraId="2F645C2D" w14:textId="77777777" w:rsidR="009F5246" w:rsidRPr="009055E3" w:rsidRDefault="009F5246" w:rsidP="00B06F9A">
            <w:pPr>
              <w:spacing w:line="360" w:lineRule="auto"/>
              <w:jc w:val="both"/>
              <w:rPr>
                <w:rFonts w:eastAsia="Times"/>
                <w:sz w:val="16"/>
                <w:szCs w:val="16"/>
              </w:rPr>
            </w:pPr>
            <w:r w:rsidRPr="009055E3">
              <w:rPr>
                <w:rFonts w:eastAsia="Times"/>
                <w:sz w:val="16"/>
                <w:szCs w:val="16"/>
              </w:rPr>
              <w:t>2007–2014</w:t>
            </w:r>
          </w:p>
        </w:tc>
        <w:tc>
          <w:tcPr>
            <w:tcW w:w="1260" w:type="dxa"/>
            <w:tcMar>
              <w:top w:w="100" w:type="dxa"/>
              <w:left w:w="100" w:type="dxa"/>
              <w:bottom w:w="100" w:type="dxa"/>
              <w:right w:w="100" w:type="dxa"/>
            </w:tcMar>
          </w:tcPr>
          <w:p w14:paraId="3830ED7C" w14:textId="77777777" w:rsidR="009F5246" w:rsidRPr="009055E3" w:rsidRDefault="009F5246" w:rsidP="00B06F9A">
            <w:pPr>
              <w:spacing w:line="360" w:lineRule="auto"/>
              <w:jc w:val="center"/>
              <w:rPr>
                <w:rFonts w:eastAsia="Times"/>
                <w:sz w:val="16"/>
                <w:szCs w:val="16"/>
              </w:rPr>
            </w:pPr>
            <w:r w:rsidRPr="009055E3">
              <w:rPr>
                <w:rFonts w:eastAsia="Times"/>
                <w:sz w:val="16"/>
                <w:szCs w:val="16"/>
              </w:rPr>
              <w:t>-</w:t>
            </w:r>
          </w:p>
        </w:tc>
        <w:tc>
          <w:tcPr>
            <w:tcW w:w="894" w:type="dxa"/>
            <w:tcMar>
              <w:top w:w="100" w:type="dxa"/>
              <w:left w:w="100" w:type="dxa"/>
              <w:bottom w:w="100" w:type="dxa"/>
              <w:right w:w="100" w:type="dxa"/>
            </w:tcMar>
          </w:tcPr>
          <w:p w14:paraId="48137E4B" w14:textId="1C2012A1" w:rsidR="009F5246" w:rsidRPr="009055E3" w:rsidRDefault="009F5246" w:rsidP="00B06F9A">
            <w:pPr>
              <w:spacing w:line="360" w:lineRule="auto"/>
              <w:jc w:val="both"/>
              <w:rPr>
                <w:rFonts w:eastAsia="Times"/>
                <w:sz w:val="16"/>
                <w:szCs w:val="16"/>
              </w:rPr>
            </w:pPr>
            <w:r w:rsidRPr="009055E3">
              <w:rPr>
                <w:rFonts w:eastAsia="Times"/>
                <w:sz w:val="16"/>
                <w:szCs w:val="16"/>
              </w:rPr>
              <w:t>(Petrie et al., 2015)</w:t>
            </w:r>
          </w:p>
        </w:tc>
      </w:tr>
      <w:tr w:rsidR="009F5246" w:rsidRPr="009055E3" w14:paraId="19DBB87A" w14:textId="77777777" w:rsidTr="00873B86">
        <w:trPr>
          <w:gridAfter w:val="1"/>
          <w:wAfter w:w="12" w:type="dxa"/>
          <w:trHeight w:val="1365"/>
        </w:trPr>
        <w:tc>
          <w:tcPr>
            <w:tcW w:w="545" w:type="dxa"/>
            <w:gridSpan w:val="2"/>
            <w:tcMar>
              <w:top w:w="100" w:type="dxa"/>
              <w:left w:w="100" w:type="dxa"/>
              <w:bottom w:w="100" w:type="dxa"/>
              <w:right w:w="100" w:type="dxa"/>
            </w:tcMar>
          </w:tcPr>
          <w:p w14:paraId="06A4E31A" w14:textId="77777777" w:rsidR="009F5246" w:rsidRPr="009055E3" w:rsidRDefault="009F5246" w:rsidP="00B06F9A">
            <w:pPr>
              <w:spacing w:line="360" w:lineRule="auto"/>
              <w:jc w:val="both"/>
              <w:rPr>
                <w:rFonts w:eastAsia="Times"/>
                <w:sz w:val="16"/>
                <w:szCs w:val="16"/>
              </w:rPr>
            </w:pPr>
            <w:r w:rsidRPr="009055E3">
              <w:rPr>
                <w:rFonts w:eastAsia="Times"/>
                <w:sz w:val="16"/>
                <w:szCs w:val="16"/>
              </w:rPr>
              <w:lastRenderedPageBreak/>
              <w:t>US-</w:t>
            </w:r>
            <w:proofErr w:type="spellStart"/>
            <w:r w:rsidRPr="009055E3">
              <w:rPr>
                <w:rFonts w:eastAsia="Times"/>
                <w:sz w:val="16"/>
                <w:szCs w:val="16"/>
              </w:rPr>
              <w:t>Wkg</w:t>
            </w:r>
            <w:proofErr w:type="spellEnd"/>
          </w:p>
        </w:tc>
        <w:tc>
          <w:tcPr>
            <w:tcW w:w="982" w:type="dxa"/>
            <w:gridSpan w:val="2"/>
            <w:tcMar>
              <w:top w:w="100" w:type="dxa"/>
              <w:left w:w="100" w:type="dxa"/>
              <w:bottom w:w="100" w:type="dxa"/>
              <w:right w:w="100" w:type="dxa"/>
            </w:tcMar>
          </w:tcPr>
          <w:p w14:paraId="7EA92113" w14:textId="77777777" w:rsidR="009F5246" w:rsidRPr="009055E3" w:rsidRDefault="009F5246" w:rsidP="00B06F9A">
            <w:pPr>
              <w:spacing w:line="360" w:lineRule="auto"/>
              <w:jc w:val="both"/>
              <w:rPr>
                <w:rFonts w:eastAsia="Times"/>
                <w:sz w:val="16"/>
                <w:szCs w:val="16"/>
              </w:rPr>
            </w:pPr>
            <w:r w:rsidRPr="009055E3">
              <w:rPr>
                <w:rFonts w:eastAsia="Times"/>
                <w:sz w:val="16"/>
                <w:szCs w:val="16"/>
              </w:rPr>
              <w:t>Walnut Gulch</w:t>
            </w:r>
          </w:p>
          <w:p w14:paraId="3966E4CB" w14:textId="77777777" w:rsidR="009F5246" w:rsidRPr="009055E3" w:rsidRDefault="009F5246" w:rsidP="00B06F9A">
            <w:pPr>
              <w:spacing w:line="360" w:lineRule="auto"/>
              <w:jc w:val="both"/>
              <w:rPr>
                <w:rFonts w:eastAsia="Times"/>
                <w:sz w:val="16"/>
                <w:szCs w:val="16"/>
              </w:rPr>
            </w:pPr>
            <w:r w:rsidRPr="009055E3">
              <w:rPr>
                <w:rFonts w:eastAsia="Times"/>
                <w:sz w:val="16"/>
                <w:szCs w:val="16"/>
              </w:rPr>
              <w:t>Kendall grassland</w:t>
            </w:r>
          </w:p>
        </w:tc>
        <w:tc>
          <w:tcPr>
            <w:tcW w:w="1102" w:type="dxa"/>
            <w:tcMar>
              <w:top w:w="100" w:type="dxa"/>
              <w:left w:w="100" w:type="dxa"/>
              <w:bottom w:w="100" w:type="dxa"/>
              <w:right w:w="100" w:type="dxa"/>
            </w:tcMar>
          </w:tcPr>
          <w:p w14:paraId="3B640235"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Eragrostis</w:t>
            </w:r>
            <w:proofErr w:type="spellEnd"/>
            <w:r w:rsidRPr="009055E3">
              <w:rPr>
                <w:rFonts w:eastAsia="Times"/>
                <w:sz w:val="16"/>
                <w:szCs w:val="16"/>
              </w:rPr>
              <w:t xml:space="preserve"> </w:t>
            </w:r>
            <w:proofErr w:type="spellStart"/>
            <w:r w:rsidRPr="009055E3">
              <w:rPr>
                <w:rFonts w:eastAsia="Times"/>
                <w:sz w:val="16"/>
                <w:szCs w:val="16"/>
              </w:rPr>
              <w:t>lehmanniana</w:t>
            </w:r>
            <w:proofErr w:type="spellEnd"/>
            <w:r w:rsidRPr="009055E3">
              <w:rPr>
                <w:rFonts w:eastAsia="Times"/>
                <w:sz w:val="16"/>
                <w:szCs w:val="16"/>
              </w:rPr>
              <w:t>,</w:t>
            </w:r>
          </w:p>
          <w:p w14:paraId="06B58984"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Bouteloua</w:t>
            </w:r>
            <w:proofErr w:type="spellEnd"/>
            <w:r w:rsidRPr="009055E3">
              <w:rPr>
                <w:rFonts w:eastAsia="Times"/>
                <w:sz w:val="16"/>
                <w:szCs w:val="16"/>
              </w:rPr>
              <w:t xml:space="preserve"> spp. </w:t>
            </w:r>
            <w:proofErr w:type="spellStart"/>
            <w:r w:rsidRPr="009055E3">
              <w:rPr>
                <w:rFonts w:eastAsia="Times"/>
                <w:sz w:val="16"/>
                <w:szCs w:val="16"/>
              </w:rPr>
              <w:t>Calliandra</w:t>
            </w:r>
            <w:proofErr w:type="spellEnd"/>
          </w:p>
          <w:p w14:paraId="7D6953C2"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eriophylla</w:t>
            </w:r>
            <w:proofErr w:type="spellEnd"/>
          </w:p>
        </w:tc>
        <w:tc>
          <w:tcPr>
            <w:tcW w:w="878" w:type="dxa"/>
            <w:gridSpan w:val="2"/>
            <w:tcMar>
              <w:top w:w="100" w:type="dxa"/>
              <w:left w:w="100" w:type="dxa"/>
              <w:bottom w:w="100" w:type="dxa"/>
              <w:right w:w="100" w:type="dxa"/>
            </w:tcMar>
          </w:tcPr>
          <w:p w14:paraId="4CBF2C44" w14:textId="77777777" w:rsidR="009F5246" w:rsidRPr="009055E3" w:rsidRDefault="009F5246" w:rsidP="00B06F9A">
            <w:pPr>
              <w:spacing w:line="360" w:lineRule="auto"/>
              <w:jc w:val="both"/>
              <w:rPr>
                <w:rFonts w:eastAsia="Times"/>
                <w:sz w:val="16"/>
                <w:szCs w:val="16"/>
              </w:rPr>
            </w:pPr>
            <w:r w:rsidRPr="009055E3">
              <w:rPr>
                <w:rFonts w:eastAsia="Times"/>
                <w:sz w:val="16"/>
                <w:szCs w:val="16"/>
              </w:rPr>
              <w:t>Grassland</w:t>
            </w:r>
          </w:p>
        </w:tc>
        <w:tc>
          <w:tcPr>
            <w:tcW w:w="900" w:type="dxa"/>
            <w:tcMar>
              <w:top w:w="100" w:type="dxa"/>
              <w:left w:w="100" w:type="dxa"/>
              <w:bottom w:w="100" w:type="dxa"/>
              <w:right w:w="100" w:type="dxa"/>
            </w:tcMar>
          </w:tcPr>
          <w:p w14:paraId="5D121108" w14:textId="77777777" w:rsidR="009F5246" w:rsidRPr="009055E3" w:rsidRDefault="009F5246" w:rsidP="00B06F9A">
            <w:pPr>
              <w:spacing w:line="360" w:lineRule="auto"/>
              <w:jc w:val="both"/>
              <w:rPr>
                <w:rFonts w:eastAsia="Times"/>
                <w:sz w:val="16"/>
                <w:szCs w:val="16"/>
              </w:rPr>
            </w:pPr>
            <w:r w:rsidRPr="009055E3">
              <w:rPr>
                <w:rFonts w:eastAsia="Times"/>
                <w:sz w:val="16"/>
                <w:szCs w:val="16"/>
              </w:rPr>
              <w:t>60% BS; 3%</w:t>
            </w:r>
          </w:p>
          <w:p w14:paraId="19244211" w14:textId="77777777" w:rsidR="009F5246" w:rsidRPr="009055E3" w:rsidRDefault="009F5246" w:rsidP="00B06F9A">
            <w:pPr>
              <w:spacing w:line="360" w:lineRule="auto"/>
              <w:jc w:val="both"/>
              <w:rPr>
                <w:rFonts w:eastAsia="Times"/>
                <w:b/>
                <w:sz w:val="16"/>
                <w:szCs w:val="16"/>
                <w:u w:val="single"/>
              </w:rPr>
            </w:pPr>
            <w:proofErr w:type="spellStart"/>
            <w:r w:rsidRPr="009055E3">
              <w:rPr>
                <w:rFonts w:eastAsia="Times"/>
                <w:sz w:val="16"/>
                <w:szCs w:val="16"/>
              </w:rPr>
              <w:t>TeBE</w:t>
            </w:r>
            <w:proofErr w:type="spellEnd"/>
            <w:r w:rsidRPr="009055E3">
              <w:rPr>
                <w:rFonts w:eastAsia="Times"/>
                <w:sz w:val="16"/>
                <w:szCs w:val="16"/>
              </w:rPr>
              <w:t xml:space="preserve">; 37% </w:t>
            </w:r>
            <w:r w:rsidRPr="009055E3">
              <w:rPr>
                <w:rFonts w:eastAsia="Times"/>
                <w:b/>
                <w:sz w:val="16"/>
                <w:szCs w:val="16"/>
                <w:u w:val="single"/>
              </w:rPr>
              <w:t>C4G</w:t>
            </w:r>
          </w:p>
        </w:tc>
        <w:tc>
          <w:tcPr>
            <w:tcW w:w="564" w:type="dxa"/>
            <w:tcMar>
              <w:top w:w="100" w:type="dxa"/>
              <w:left w:w="100" w:type="dxa"/>
              <w:bottom w:w="100" w:type="dxa"/>
              <w:right w:w="100" w:type="dxa"/>
            </w:tcMar>
          </w:tcPr>
          <w:p w14:paraId="1F0737B5"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Bsk</w:t>
            </w:r>
            <w:proofErr w:type="spellEnd"/>
          </w:p>
        </w:tc>
        <w:tc>
          <w:tcPr>
            <w:tcW w:w="540" w:type="dxa"/>
            <w:gridSpan w:val="2"/>
            <w:tcMar>
              <w:top w:w="100" w:type="dxa"/>
              <w:left w:w="100" w:type="dxa"/>
              <w:bottom w:w="100" w:type="dxa"/>
              <w:right w:w="100" w:type="dxa"/>
            </w:tcMar>
          </w:tcPr>
          <w:p w14:paraId="72F0D0B3" w14:textId="77777777" w:rsidR="009F5246" w:rsidRPr="009055E3" w:rsidRDefault="009F5246" w:rsidP="00B06F9A">
            <w:pPr>
              <w:spacing w:line="360" w:lineRule="auto"/>
              <w:jc w:val="both"/>
              <w:rPr>
                <w:rFonts w:eastAsia="Times"/>
                <w:sz w:val="16"/>
                <w:szCs w:val="16"/>
              </w:rPr>
            </w:pPr>
            <w:r w:rsidRPr="009055E3">
              <w:rPr>
                <w:rFonts w:eastAsia="Times"/>
                <w:sz w:val="16"/>
                <w:szCs w:val="16"/>
              </w:rPr>
              <w:t>1529</w:t>
            </w:r>
          </w:p>
        </w:tc>
        <w:tc>
          <w:tcPr>
            <w:tcW w:w="480" w:type="dxa"/>
            <w:gridSpan w:val="2"/>
            <w:tcMar>
              <w:top w:w="100" w:type="dxa"/>
              <w:left w:w="100" w:type="dxa"/>
              <w:bottom w:w="100" w:type="dxa"/>
              <w:right w:w="100" w:type="dxa"/>
            </w:tcMar>
          </w:tcPr>
          <w:p w14:paraId="1B835AD7" w14:textId="77777777" w:rsidR="009F5246" w:rsidRPr="009055E3" w:rsidRDefault="009F5246" w:rsidP="00B06F9A">
            <w:pPr>
              <w:spacing w:line="360" w:lineRule="auto"/>
              <w:jc w:val="both"/>
              <w:rPr>
                <w:rFonts w:eastAsia="Times"/>
                <w:sz w:val="16"/>
                <w:szCs w:val="16"/>
              </w:rPr>
            </w:pPr>
            <w:r w:rsidRPr="009055E3">
              <w:rPr>
                <w:rFonts w:eastAsia="Times"/>
                <w:sz w:val="16"/>
                <w:szCs w:val="16"/>
              </w:rPr>
              <w:t>386</w:t>
            </w:r>
          </w:p>
        </w:tc>
        <w:tc>
          <w:tcPr>
            <w:tcW w:w="576" w:type="dxa"/>
            <w:gridSpan w:val="2"/>
            <w:tcMar>
              <w:top w:w="100" w:type="dxa"/>
              <w:left w:w="100" w:type="dxa"/>
              <w:bottom w:w="100" w:type="dxa"/>
              <w:right w:w="100" w:type="dxa"/>
            </w:tcMar>
          </w:tcPr>
          <w:p w14:paraId="1940AEAB" w14:textId="77777777" w:rsidR="009F5246" w:rsidRPr="009055E3" w:rsidRDefault="009F5246" w:rsidP="00B06F9A">
            <w:pPr>
              <w:spacing w:line="360" w:lineRule="auto"/>
              <w:jc w:val="both"/>
              <w:rPr>
                <w:rFonts w:eastAsia="Times"/>
                <w:sz w:val="16"/>
                <w:szCs w:val="16"/>
              </w:rPr>
            </w:pPr>
            <w:r w:rsidRPr="009055E3">
              <w:rPr>
                <w:rFonts w:eastAsia="Times"/>
                <w:sz w:val="16"/>
                <w:szCs w:val="16"/>
              </w:rPr>
              <w:t>15.8</w:t>
            </w:r>
          </w:p>
        </w:tc>
        <w:tc>
          <w:tcPr>
            <w:tcW w:w="630" w:type="dxa"/>
            <w:tcMar>
              <w:top w:w="100" w:type="dxa"/>
              <w:left w:w="100" w:type="dxa"/>
              <w:bottom w:w="100" w:type="dxa"/>
              <w:right w:w="100" w:type="dxa"/>
            </w:tcMar>
          </w:tcPr>
          <w:p w14:paraId="61799150" w14:textId="77777777" w:rsidR="009F5246" w:rsidRPr="009055E3" w:rsidRDefault="009F5246" w:rsidP="00B06F9A">
            <w:pPr>
              <w:spacing w:line="360" w:lineRule="auto"/>
              <w:jc w:val="both"/>
              <w:rPr>
                <w:rFonts w:eastAsia="Times"/>
                <w:sz w:val="16"/>
                <w:szCs w:val="16"/>
              </w:rPr>
            </w:pPr>
            <w:r w:rsidRPr="009055E3">
              <w:rPr>
                <w:rFonts w:eastAsia="Times"/>
                <w:sz w:val="16"/>
                <w:szCs w:val="16"/>
              </w:rPr>
              <w:t>2004–2013</w:t>
            </w:r>
          </w:p>
        </w:tc>
        <w:tc>
          <w:tcPr>
            <w:tcW w:w="1260" w:type="dxa"/>
            <w:tcMar>
              <w:top w:w="100" w:type="dxa"/>
              <w:left w:w="100" w:type="dxa"/>
              <w:bottom w:w="100" w:type="dxa"/>
              <w:right w:w="100" w:type="dxa"/>
            </w:tcMar>
          </w:tcPr>
          <w:p w14:paraId="0FC896F0" w14:textId="77777777" w:rsidR="009F5246" w:rsidRPr="009055E3" w:rsidRDefault="009F5246" w:rsidP="00B06F9A">
            <w:pPr>
              <w:spacing w:line="360" w:lineRule="auto"/>
              <w:jc w:val="center"/>
              <w:rPr>
                <w:rFonts w:eastAsia="Times"/>
                <w:sz w:val="16"/>
                <w:szCs w:val="16"/>
              </w:rPr>
            </w:pPr>
            <w:r w:rsidRPr="009055E3">
              <w:rPr>
                <w:rFonts w:eastAsia="Times"/>
                <w:sz w:val="16"/>
                <w:szCs w:val="16"/>
              </w:rPr>
              <w:t>Drought 2003-2005, non-native grass replacement 2007 onward, light grazing ongoing</w:t>
            </w:r>
          </w:p>
        </w:tc>
        <w:tc>
          <w:tcPr>
            <w:tcW w:w="894" w:type="dxa"/>
            <w:tcMar>
              <w:top w:w="100" w:type="dxa"/>
              <w:left w:w="100" w:type="dxa"/>
              <w:bottom w:w="100" w:type="dxa"/>
              <w:right w:w="100" w:type="dxa"/>
            </w:tcMar>
          </w:tcPr>
          <w:p w14:paraId="1D5325BE" w14:textId="21A70406" w:rsidR="009F5246" w:rsidRPr="009055E3" w:rsidRDefault="009F5246" w:rsidP="00B06F9A">
            <w:pPr>
              <w:spacing w:line="360" w:lineRule="auto"/>
              <w:jc w:val="both"/>
              <w:rPr>
                <w:rFonts w:eastAsia="Times"/>
                <w:sz w:val="16"/>
                <w:szCs w:val="16"/>
              </w:rPr>
            </w:pPr>
            <w:r w:rsidRPr="009055E3">
              <w:rPr>
                <w:rFonts w:eastAsia="Times"/>
                <w:sz w:val="16"/>
                <w:szCs w:val="16"/>
              </w:rPr>
              <w:t>(Scott, 2010)</w:t>
            </w:r>
          </w:p>
        </w:tc>
      </w:tr>
      <w:tr w:rsidR="009F5246" w:rsidRPr="009055E3" w14:paraId="5283F5B5" w14:textId="77777777" w:rsidTr="00873B86">
        <w:trPr>
          <w:gridAfter w:val="1"/>
          <w:wAfter w:w="12" w:type="dxa"/>
          <w:trHeight w:val="1295"/>
        </w:trPr>
        <w:tc>
          <w:tcPr>
            <w:tcW w:w="545" w:type="dxa"/>
            <w:gridSpan w:val="2"/>
            <w:tcMar>
              <w:top w:w="100" w:type="dxa"/>
              <w:left w:w="100" w:type="dxa"/>
              <w:bottom w:w="100" w:type="dxa"/>
              <w:right w:w="100" w:type="dxa"/>
            </w:tcMar>
          </w:tcPr>
          <w:p w14:paraId="1D40DA9E" w14:textId="77777777" w:rsidR="009F5246" w:rsidRPr="009055E3" w:rsidRDefault="009F5246" w:rsidP="00B06F9A">
            <w:pPr>
              <w:spacing w:line="360" w:lineRule="auto"/>
              <w:jc w:val="both"/>
              <w:rPr>
                <w:rFonts w:eastAsia="Times"/>
                <w:sz w:val="16"/>
                <w:szCs w:val="16"/>
              </w:rPr>
            </w:pPr>
            <w:r w:rsidRPr="009055E3">
              <w:rPr>
                <w:rFonts w:eastAsia="Times"/>
                <w:sz w:val="16"/>
                <w:szCs w:val="16"/>
              </w:rPr>
              <w:t>US-SRG</w:t>
            </w:r>
          </w:p>
        </w:tc>
        <w:tc>
          <w:tcPr>
            <w:tcW w:w="982" w:type="dxa"/>
            <w:gridSpan w:val="2"/>
            <w:tcMar>
              <w:top w:w="100" w:type="dxa"/>
              <w:left w:w="100" w:type="dxa"/>
              <w:bottom w:w="100" w:type="dxa"/>
              <w:right w:w="100" w:type="dxa"/>
            </w:tcMar>
          </w:tcPr>
          <w:p w14:paraId="5C0F9F03" w14:textId="77777777" w:rsidR="009F5246" w:rsidRPr="009055E3" w:rsidRDefault="009F5246" w:rsidP="00B06F9A">
            <w:pPr>
              <w:spacing w:line="360" w:lineRule="auto"/>
              <w:jc w:val="both"/>
              <w:rPr>
                <w:rFonts w:eastAsia="Times"/>
                <w:sz w:val="16"/>
                <w:szCs w:val="16"/>
              </w:rPr>
            </w:pPr>
            <w:r w:rsidRPr="009055E3">
              <w:rPr>
                <w:rFonts w:eastAsia="Times"/>
                <w:sz w:val="16"/>
                <w:szCs w:val="16"/>
              </w:rPr>
              <w:t>Santa Rita grassland</w:t>
            </w:r>
          </w:p>
        </w:tc>
        <w:tc>
          <w:tcPr>
            <w:tcW w:w="1102" w:type="dxa"/>
            <w:tcMar>
              <w:top w:w="100" w:type="dxa"/>
              <w:left w:w="100" w:type="dxa"/>
              <w:bottom w:w="100" w:type="dxa"/>
              <w:right w:w="100" w:type="dxa"/>
            </w:tcMar>
          </w:tcPr>
          <w:p w14:paraId="5E541818"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Eragrostis</w:t>
            </w:r>
            <w:proofErr w:type="spellEnd"/>
            <w:r w:rsidRPr="009055E3">
              <w:rPr>
                <w:rFonts w:eastAsia="Times"/>
                <w:sz w:val="16"/>
                <w:szCs w:val="16"/>
              </w:rPr>
              <w:t xml:space="preserve"> </w:t>
            </w:r>
            <w:proofErr w:type="spellStart"/>
            <w:r w:rsidRPr="009055E3">
              <w:rPr>
                <w:rFonts w:eastAsia="Times"/>
                <w:sz w:val="16"/>
                <w:szCs w:val="16"/>
              </w:rPr>
              <w:t>lehmanniana</w:t>
            </w:r>
            <w:proofErr w:type="spellEnd"/>
          </w:p>
        </w:tc>
        <w:tc>
          <w:tcPr>
            <w:tcW w:w="878" w:type="dxa"/>
            <w:gridSpan w:val="2"/>
            <w:tcMar>
              <w:top w:w="100" w:type="dxa"/>
              <w:left w:w="100" w:type="dxa"/>
              <w:bottom w:w="100" w:type="dxa"/>
              <w:right w:w="100" w:type="dxa"/>
            </w:tcMar>
          </w:tcPr>
          <w:p w14:paraId="5B2D4109" w14:textId="77777777" w:rsidR="009F5246" w:rsidRPr="009055E3" w:rsidRDefault="009F5246" w:rsidP="00B06F9A">
            <w:pPr>
              <w:spacing w:line="360" w:lineRule="auto"/>
              <w:jc w:val="both"/>
              <w:rPr>
                <w:rFonts w:eastAsia="Times"/>
                <w:sz w:val="16"/>
                <w:szCs w:val="16"/>
              </w:rPr>
            </w:pPr>
            <w:r w:rsidRPr="009055E3">
              <w:rPr>
                <w:rFonts w:eastAsia="Times"/>
                <w:sz w:val="16"/>
                <w:szCs w:val="16"/>
              </w:rPr>
              <w:t>Savanna</w:t>
            </w:r>
          </w:p>
        </w:tc>
        <w:tc>
          <w:tcPr>
            <w:tcW w:w="900" w:type="dxa"/>
            <w:tcMar>
              <w:top w:w="100" w:type="dxa"/>
              <w:left w:w="100" w:type="dxa"/>
              <w:bottom w:w="100" w:type="dxa"/>
              <w:right w:w="100" w:type="dxa"/>
            </w:tcMar>
          </w:tcPr>
          <w:p w14:paraId="7224DAD2" w14:textId="77777777" w:rsidR="009F5246" w:rsidRPr="009055E3" w:rsidRDefault="009F5246" w:rsidP="00B06F9A">
            <w:pPr>
              <w:spacing w:line="360" w:lineRule="auto"/>
              <w:jc w:val="both"/>
              <w:rPr>
                <w:rFonts w:eastAsia="Times"/>
                <w:sz w:val="16"/>
                <w:szCs w:val="16"/>
              </w:rPr>
            </w:pPr>
            <w:r w:rsidRPr="009055E3">
              <w:rPr>
                <w:rFonts w:eastAsia="Times"/>
                <w:sz w:val="16"/>
                <w:szCs w:val="16"/>
              </w:rPr>
              <w:t>45% BS; 11%</w:t>
            </w:r>
          </w:p>
          <w:p w14:paraId="0AEBA15B" w14:textId="77777777" w:rsidR="009F5246" w:rsidRPr="009055E3" w:rsidRDefault="009F5246" w:rsidP="00B06F9A">
            <w:pPr>
              <w:spacing w:line="360" w:lineRule="auto"/>
              <w:jc w:val="both"/>
              <w:rPr>
                <w:rFonts w:eastAsia="Times"/>
                <w:b/>
                <w:sz w:val="16"/>
                <w:szCs w:val="16"/>
                <w:u w:val="single"/>
              </w:rPr>
            </w:pPr>
            <w:proofErr w:type="spellStart"/>
            <w:r w:rsidRPr="009055E3">
              <w:rPr>
                <w:rFonts w:eastAsia="Times"/>
                <w:b/>
                <w:sz w:val="16"/>
                <w:szCs w:val="16"/>
              </w:rPr>
              <w:t>TeBD</w:t>
            </w:r>
            <w:proofErr w:type="spellEnd"/>
            <w:r w:rsidRPr="009055E3">
              <w:rPr>
                <w:rFonts w:eastAsia="Times"/>
                <w:sz w:val="16"/>
                <w:szCs w:val="16"/>
              </w:rPr>
              <w:t xml:space="preserve">; 44% </w:t>
            </w:r>
            <w:r w:rsidRPr="009055E3">
              <w:rPr>
                <w:rFonts w:eastAsia="Times"/>
                <w:b/>
                <w:sz w:val="16"/>
                <w:szCs w:val="16"/>
                <w:u w:val="single"/>
              </w:rPr>
              <w:t>C4G</w:t>
            </w:r>
          </w:p>
        </w:tc>
        <w:tc>
          <w:tcPr>
            <w:tcW w:w="564" w:type="dxa"/>
            <w:tcMar>
              <w:top w:w="100" w:type="dxa"/>
              <w:left w:w="100" w:type="dxa"/>
              <w:bottom w:w="100" w:type="dxa"/>
              <w:right w:w="100" w:type="dxa"/>
            </w:tcMar>
          </w:tcPr>
          <w:p w14:paraId="0C99C54D"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Bsh</w:t>
            </w:r>
            <w:proofErr w:type="spellEnd"/>
          </w:p>
        </w:tc>
        <w:tc>
          <w:tcPr>
            <w:tcW w:w="540" w:type="dxa"/>
            <w:gridSpan w:val="2"/>
            <w:tcMar>
              <w:top w:w="100" w:type="dxa"/>
              <w:left w:w="100" w:type="dxa"/>
              <w:bottom w:w="100" w:type="dxa"/>
              <w:right w:w="100" w:type="dxa"/>
            </w:tcMar>
          </w:tcPr>
          <w:p w14:paraId="0232D904" w14:textId="77777777" w:rsidR="009F5246" w:rsidRPr="009055E3" w:rsidRDefault="009F5246" w:rsidP="00B06F9A">
            <w:pPr>
              <w:spacing w:line="360" w:lineRule="auto"/>
              <w:jc w:val="both"/>
              <w:rPr>
                <w:rFonts w:eastAsia="Times"/>
                <w:sz w:val="16"/>
                <w:szCs w:val="16"/>
              </w:rPr>
            </w:pPr>
            <w:r w:rsidRPr="009055E3">
              <w:rPr>
                <w:rFonts w:eastAsia="Times"/>
                <w:sz w:val="16"/>
                <w:szCs w:val="16"/>
              </w:rPr>
              <w:t>1292</w:t>
            </w:r>
          </w:p>
        </w:tc>
        <w:tc>
          <w:tcPr>
            <w:tcW w:w="480" w:type="dxa"/>
            <w:gridSpan w:val="2"/>
            <w:tcMar>
              <w:top w:w="100" w:type="dxa"/>
              <w:left w:w="100" w:type="dxa"/>
              <w:bottom w:w="100" w:type="dxa"/>
              <w:right w:w="100" w:type="dxa"/>
            </w:tcMar>
          </w:tcPr>
          <w:p w14:paraId="73BC3136" w14:textId="77777777" w:rsidR="009F5246" w:rsidRPr="009055E3" w:rsidRDefault="009F5246" w:rsidP="00B06F9A">
            <w:pPr>
              <w:spacing w:line="360" w:lineRule="auto"/>
              <w:jc w:val="both"/>
              <w:rPr>
                <w:rFonts w:eastAsia="Times"/>
                <w:sz w:val="16"/>
                <w:szCs w:val="16"/>
              </w:rPr>
            </w:pPr>
            <w:r w:rsidRPr="009055E3">
              <w:rPr>
                <w:rFonts w:eastAsia="Times"/>
                <w:sz w:val="16"/>
                <w:szCs w:val="16"/>
              </w:rPr>
              <w:t>494</w:t>
            </w:r>
          </w:p>
        </w:tc>
        <w:tc>
          <w:tcPr>
            <w:tcW w:w="576" w:type="dxa"/>
            <w:gridSpan w:val="2"/>
            <w:tcMar>
              <w:top w:w="100" w:type="dxa"/>
              <w:left w:w="100" w:type="dxa"/>
              <w:bottom w:w="100" w:type="dxa"/>
              <w:right w:w="100" w:type="dxa"/>
            </w:tcMar>
          </w:tcPr>
          <w:p w14:paraId="15B8DEC1" w14:textId="77777777" w:rsidR="009F5246" w:rsidRPr="009055E3" w:rsidRDefault="009F5246" w:rsidP="00B06F9A">
            <w:pPr>
              <w:spacing w:line="360" w:lineRule="auto"/>
              <w:jc w:val="both"/>
              <w:rPr>
                <w:rFonts w:eastAsia="Times"/>
                <w:sz w:val="16"/>
                <w:szCs w:val="16"/>
              </w:rPr>
            </w:pPr>
            <w:r w:rsidRPr="009055E3">
              <w:rPr>
                <w:rFonts w:eastAsia="Times"/>
                <w:sz w:val="16"/>
                <w:szCs w:val="16"/>
              </w:rPr>
              <w:t>16.7</w:t>
            </w:r>
          </w:p>
        </w:tc>
        <w:tc>
          <w:tcPr>
            <w:tcW w:w="630" w:type="dxa"/>
            <w:tcMar>
              <w:top w:w="100" w:type="dxa"/>
              <w:left w:w="100" w:type="dxa"/>
              <w:bottom w:w="100" w:type="dxa"/>
              <w:right w:w="100" w:type="dxa"/>
            </w:tcMar>
          </w:tcPr>
          <w:p w14:paraId="70465F83" w14:textId="77777777" w:rsidR="009F5246" w:rsidRPr="009055E3" w:rsidRDefault="009F5246" w:rsidP="00B06F9A">
            <w:pPr>
              <w:spacing w:line="360" w:lineRule="auto"/>
              <w:jc w:val="both"/>
              <w:rPr>
                <w:rFonts w:eastAsia="Times"/>
                <w:sz w:val="16"/>
                <w:szCs w:val="16"/>
              </w:rPr>
            </w:pPr>
            <w:r w:rsidRPr="009055E3">
              <w:rPr>
                <w:rFonts w:eastAsia="Times"/>
                <w:sz w:val="16"/>
                <w:szCs w:val="16"/>
              </w:rPr>
              <w:t>2009–2014</w:t>
            </w:r>
          </w:p>
        </w:tc>
        <w:tc>
          <w:tcPr>
            <w:tcW w:w="1260" w:type="dxa"/>
            <w:tcMar>
              <w:top w:w="100" w:type="dxa"/>
              <w:left w:w="100" w:type="dxa"/>
              <w:bottom w:w="100" w:type="dxa"/>
              <w:right w:w="100" w:type="dxa"/>
            </w:tcMar>
          </w:tcPr>
          <w:p w14:paraId="56CB16C8" w14:textId="77777777" w:rsidR="009F5246" w:rsidRPr="009055E3" w:rsidRDefault="009F5246" w:rsidP="00B06F9A">
            <w:pPr>
              <w:spacing w:line="360" w:lineRule="auto"/>
              <w:jc w:val="center"/>
              <w:rPr>
                <w:rFonts w:eastAsia="Times"/>
                <w:sz w:val="16"/>
                <w:szCs w:val="16"/>
              </w:rPr>
            </w:pPr>
            <w:r w:rsidRPr="009055E3">
              <w:rPr>
                <w:rFonts w:eastAsia="Times"/>
                <w:sz w:val="16"/>
                <w:szCs w:val="16"/>
              </w:rPr>
              <w:t>Mesquite removal 1957, ongoing light grazing</w:t>
            </w:r>
          </w:p>
        </w:tc>
        <w:tc>
          <w:tcPr>
            <w:tcW w:w="894" w:type="dxa"/>
            <w:tcMar>
              <w:top w:w="100" w:type="dxa"/>
              <w:left w:w="100" w:type="dxa"/>
              <w:bottom w:w="100" w:type="dxa"/>
              <w:right w:w="100" w:type="dxa"/>
            </w:tcMar>
          </w:tcPr>
          <w:p w14:paraId="4835C99A" w14:textId="2A4FF2CA" w:rsidR="009F5246" w:rsidRPr="009055E3" w:rsidRDefault="009F5246" w:rsidP="00B06F9A">
            <w:pPr>
              <w:spacing w:line="360" w:lineRule="auto"/>
              <w:jc w:val="both"/>
              <w:rPr>
                <w:rFonts w:eastAsia="Times"/>
                <w:sz w:val="16"/>
                <w:szCs w:val="16"/>
              </w:rPr>
            </w:pPr>
            <w:r w:rsidRPr="009055E3">
              <w:rPr>
                <w:rFonts w:eastAsia="Times"/>
                <w:sz w:val="16"/>
                <w:szCs w:val="16"/>
              </w:rPr>
              <w:t>(Scott et al., 2009, 2015)</w:t>
            </w:r>
          </w:p>
        </w:tc>
      </w:tr>
      <w:tr w:rsidR="009F5246" w:rsidRPr="009055E3" w14:paraId="1C670249" w14:textId="77777777" w:rsidTr="00873B86">
        <w:trPr>
          <w:gridAfter w:val="1"/>
          <w:wAfter w:w="12" w:type="dxa"/>
          <w:trHeight w:val="1295"/>
        </w:trPr>
        <w:tc>
          <w:tcPr>
            <w:tcW w:w="545" w:type="dxa"/>
            <w:gridSpan w:val="2"/>
            <w:tcMar>
              <w:top w:w="100" w:type="dxa"/>
              <w:left w:w="100" w:type="dxa"/>
              <w:bottom w:w="100" w:type="dxa"/>
              <w:right w:w="100" w:type="dxa"/>
            </w:tcMar>
          </w:tcPr>
          <w:p w14:paraId="2B75F5A6" w14:textId="77777777" w:rsidR="009F5246" w:rsidRPr="009055E3" w:rsidRDefault="009F5246" w:rsidP="00B06F9A">
            <w:pPr>
              <w:spacing w:line="360" w:lineRule="auto"/>
              <w:jc w:val="both"/>
              <w:rPr>
                <w:rFonts w:eastAsia="Times"/>
                <w:sz w:val="16"/>
                <w:szCs w:val="16"/>
              </w:rPr>
            </w:pPr>
            <w:r w:rsidRPr="009055E3">
              <w:rPr>
                <w:rFonts w:eastAsia="Times"/>
                <w:sz w:val="16"/>
                <w:szCs w:val="16"/>
              </w:rPr>
              <w:t>US-Seg</w:t>
            </w:r>
          </w:p>
        </w:tc>
        <w:tc>
          <w:tcPr>
            <w:tcW w:w="982" w:type="dxa"/>
            <w:gridSpan w:val="2"/>
            <w:tcMar>
              <w:top w:w="100" w:type="dxa"/>
              <w:left w:w="100" w:type="dxa"/>
              <w:bottom w:w="100" w:type="dxa"/>
              <w:right w:w="100" w:type="dxa"/>
            </w:tcMar>
          </w:tcPr>
          <w:p w14:paraId="675DB36D"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Sevilleta</w:t>
            </w:r>
            <w:proofErr w:type="spellEnd"/>
            <w:r w:rsidRPr="009055E3">
              <w:rPr>
                <w:rFonts w:eastAsia="Times"/>
                <w:sz w:val="16"/>
                <w:szCs w:val="16"/>
              </w:rPr>
              <w:t xml:space="preserve"> grassland:</w:t>
            </w:r>
          </w:p>
          <w:p w14:paraId="10B93970" w14:textId="77777777" w:rsidR="009F5246" w:rsidRPr="009055E3" w:rsidRDefault="009F5246" w:rsidP="00B06F9A">
            <w:pPr>
              <w:spacing w:line="360" w:lineRule="auto"/>
              <w:jc w:val="both"/>
              <w:rPr>
                <w:rFonts w:eastAsia="Times"/>
                <w:sz w:val="16"/>
                <w:szCs w:val="16"/>
              </w:rPr>
            </w:pPr>
            <w:r w:rsidRPr="009055E3">
              <w:rPr>
                <w:rFonts w:eastAsia="Times"/>
                <w:sz w:val="16"/>
                <w:szCs w:val="16"/>
              </w:rPr>
              <w:t>burned 2009</w:t>
            </w:r>
          </w:p>
        </w:tc>
        <w:tc>
          <w:tcPr>
            <w:tcW w:w="1102" w:type="dxa"/>
            <w:tcMar>
              <w:top w:w="100" w:type="dxa"/>
              <w:left w:w="100" w:type="dxa"/>
              <w:bottom w:w="100" w:type="dxa"/>
              <w:right w:w="100" w:type="dxa"/>
            </w:tcMar>
          </w:tcPr>
          <w:p w14:paraId="2CDD3330"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Bouteloua</w:t>
            </w:r>
            <w:proofErr w:type="spellEnd"/>
            <w:r w:rsidRPr="009055E3">
              <w:rPr>
                <w:rFonts w:eastAsia="Times"/>
                <w:sz w:val="16"/>
                <w:szCs w:val="16"/>
              </w:rPr>
              <w:t xml:space="preserve"> </w:t>
            </w:r>
            <w:proofErr w:type="spellStart"/>
            <w:r w:rsidRPr="009055E3">
              <w:rPr>
                <w:rFonts w:eastAsia="Times"/>
                <w:sz w:val="16"/>
                <w:szCs w:val="16"/>
              </w:rPr>
              <w:t>eriopoda</w:t>
            </w:r>
            <w:proofErr w:type="spellEnd"/>
            <w:r w:rsidRPr="009055E3">
              <w:rPr>
                <w:rFonts w:eastAsia="Times"/>
                <w:sz w:val="16"/>
                <w:szCs w:val="16"/>
              </w:rPr>
              <w:t>,</w:t>
            </w:r>
          </w:p>
          <w:p w14:paraId="3D018670" w14:textId="77777777" w:rsidR="009F5246" w:rsidRPr="009055E3" w:rsidRDefault="009F5246" w:rsidP="00B06F9A">
            <w:pPr>
              <w:spacing w:line="360" w:lineRule="auto"/>
              <w:jc w:val="both"/>
              <w:rPr>
                <w:rFonts w:eastAsia="Times"/>
                <w:sz w:val="16"/>
                <w:szCs w:val="16"/>
              </w:rPr>
            </w:pPr>
            <w:r w:rsidRPr="009055E3">
              <w:rPr>
                <w:rFonts w:eastAsia="Times"/>
                <w:sz w:val="16"/>
                <w:szCs w:val="16"/>
              </w:rPr>
              <w:t xml:space="preserve">Gutierrezia </w:t>
            </w:r>
            <w:proofErr w:type="spellStart"/>
            <w:r w:rsidRPr="009055E3">
              <w:rPr>
                <w:rFonts w:eastAsia="Times"/>
                <w:sz w:val="16"/>
                <w:szCs w:val="16"/>
              </w:rPr>
              <w:t>sarothrae</w:t>
            </w:r>
            <w:proofErr w:type="spellEnd"/>
            <w:r w:rsidRPr="009055E3">
              <w:rPr>
                <w:rFonts w:eastAsia="Times"/>
                <w:sz w:val="16"/>
                <w:szCs w:val="16"/>
              </w:rPr>
              <w:t>,</w:t>
            </w:r>
          </w:p>
          <w:p w14:paraId="7E8F53E5"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Ceratoides</w:t>
            </w:r>
            <w:proofErr w:type="spellEnd"/>
            <w:r w:rsidRPr="009055E3">
              <w:rPr>
                <w:rFonts w:eastAsia="Times"/>
                <w:sz w:val="16"/>
                <w:szCs w:val="16"/>
              </w:rPr>
              <w:t xml:space="preserve"> </w:t>
            </w:r>
            <w:proofErr w:type="spellStart"/>
            <w:r w:rsidRPr="009055E3">
              <w:rPr>
                <w:rFonts w:eastAsia="Times"/>
                <w:sz w:val="16"/>
                <w:szCs w:val="16"/>
              </w:rPr>
              <w:t>lanata</w:t>
            </w:r>
            <w:proofErr w:type="spellEnd"/>
          </w:p>
        </w:tc>
        <w:tc>
          <w:tcPr>
            <w:tcW w:w="878" w:type="dxa"/>
            <w:gridSpan w:val="2"/>
            <w:tcMar>
              <w:top w:w="100" w:type="dxa"/>
              <w:left w:w="100" w:type="dxa"/>
              <w:bottom w:w="100" w:type="dxa"/>
              <w:right w:w="100" w:type="dxa"/>
            </w:tcMar>
          </w:tcPr>
          <w:p w14:paraId="5B9276E5" w14:textId="77777777" w:rsidR="009F5246" w:rsidRPr="009055E3" w:rsidRDefault="009F5246" w:rsidP="00B06F9A">
            <w:pPr>
              <w:spacing w:line="360" w:lineRule="auto"/>
              <w:jc w:val="both"/>
              <w:rPr>
                <w:rFonts w:eastAsia="Times"/>
                <w:sz w:val="16"/>
                <w:szCs w:val="16"/>
              </w:rPr>
            </w:pPr>
            <w:r w:rsidRPr="009055E3">
              <w:rPr>
                <w:rFonts w:eastAsia="Times"/>
                <w:sz w:val="16"/>
                <w:szCs w:val="16"/>
              </w:rPr>
              <w:t>Grassland</w:t>
            </w:r>
          </w:p>
        </w:tc>
        <w:tc>
          <w:tcPr>
            <w:tcW w:w="900" w:type="dxa"/>
            <w:tcMar>
              <w:top w:w="100" w:type="dxa"/>
              <w:left w:w="100" w:type="dxa"/>
              <w:bottom w:w="100" w:type="dxa"/>
              <w:right w:w="100" w:type="dxa"/>
            </w:tcMar>
          </w:tcPr>
          <w:p w14:paraId="1CE80F07" w14:textId="77777777" w:rsidR="009F5246" w:rsidRPr="009055E3" w:rsidRDefault="009F5246" w:rsidP="00B06F9A">
            <w:pPr>
              <w:spacing w:line="360" w:lineRule="auto"/>
              <w:jc w:val="both"/>
              <w:rPr>
                <w:rFonts w:eastAsia="Times"/>
                <w:b/>
                <w:sz w:val="16"/>
                <w:szCs w:val="16"/>
                <w:u w:val="single"/>
              </w:rPr>
            </w:pPr>
            <w:r w:rsidRPr="009055E3">
              <w:rPr>
                <w:rFonts w:eastAsia="Times"/>
                <w:sz w:val="16"/>
                <w:szCs w:val="16"/>
              </w:rPr>
              <w:t xml:space="preserve">40% BS; 60% </w:t>
            </w:r>
            <w:r w:rsidRPr="009055E3">
              <w:rPr>
                <w:rFonts w:eastAsia="Times"/>
                <w:b/>
                <w:sz w:val="16"/>
                <w:szCs w:val="16"/>
                <w:u w:val="single"/>
              </w:rPr>
              <w:t>C4G</w:t>
            </w:r>
          </w:p>
        </w:tc>
        <w:tc>
          <w:tcPr>
            <w:tcW w:w="564" w:type="dxa"/>
            <w:tcMar>
              <w:top w:w="100" w:type="dxa"/>
              <w:left w:w="100" w:type="dxa"/>
              <w:bottom w:w="100" w:type="dxa"/>
              <w:right w:w="100" w:type="dxa"/>
            </w:tcMar>
          </w:tcPr>
          <w:p w14:paraId="0D953F3C"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Bsk</w:t>
            </w:r>
            <w:proofErr w:type="spellEnd"/>
          </w:p>
        </w:tc>
        <w:tc>
          <w:tcPr>
            <w:tcW w:w="540" w:type="dxa"/>
            <w:gridSpan w:val="2"/>
            <w:tcMar>
              <w:top w:w="100" w:type="dxa"/>
              <w:left w:w="100" w:type="dxa"/>
              <w:bottom w:w="100" w:type="dxa"/>
              <w:right w:w="100" w:type="dxa"/>
            </w:tcMar>
          </w:tcPr>
          <w:p w14:paraId="31A7A369" w14:textId="77777777" w:rsidR="009F5246" w:rsidRPr="009055E3" w:rsidRDefault="009F5246" w:rsidP="00B06F9A">
            <w:pPr>
              <w:spacing w:line="360" w:lineRule="auto"/>
              <w:jc w:val="both"/>
              <w:rPr>
                <w:rFonts w:eastAsia="Times"/>
                <w:sz w:val="16"/>
                <w:szCs w:val="16"/>
              </w:rPr>
            </w:pPr>
            <w:r w:rsidRPr="009055E3">
              <w:rPr>
                <w:rFonts w:eastAsia="Times"/>
                <w:sz w:val="16"/>
                <w:szCs w:val="16"/>
              </w:rPr>
              <w:t>160</w:t>
            </w:r>
          </w:p>
        </w:tc>
        <w:tc>
          <w:tcPr>
            <w:tcW w:w="480" w:type="dxa"/>
            <w:gridSpan w:val="2"/>
            <w:tcMar>
              <w:top w:w="100" w:type="dxa"/>
              <w:left w:w="100" w:type="dxa"/>
              <w:bottom w:w="100" w:type="dxa"/>
              <w:right w:w="100" w:type="dxa"/>
            </w:tcMar>
          </w:tcPr>
          <w:p w14:paraId="0734B8FB" w14:textId="77777777" w:rsidR="009F5246" w:rsidRPr="009055E3" w:rsidRDefault="009F5246" w:rsidP="00B06F9A">
            <w:pPr>
              <w:spacing w:line="360" w:lineRule="auto"/>
              <w:jc w:val="both"/>
              <w:rPr>
                <w:rFonts w:eastAsia="Times"/>
                <w:sz w:val="16"/>
                <w:szCs w:val="16"/>
              </w:rPr>
            </w:pPr>
            <w:r w:rsidRPr="009055E3">
              <w:rPr>
                <w:rFonts w:eastAsia="Times"/>
                <w:sz w:val="16"/>
                <w:szCs w:val="16"/>
              </w:rPr>
              <w:t>250</w:t>
            </w:r>
          </w:p>
        </w:tc>
        <w:tc>
          <w:tcPr>
            <w:tcW w:w="576" w:type="dxa"/>
            <w:gridSpan w:val="2"/>
            <w:tcMar>
              <w:top w:w="100" w:type="dxa"/>
              <w:left w:w="100" w:type="dxa"/>
              <w:bottom w:w="100" w:type="dxa"/>
              <w:right w:w="100" w:type="dxa"/>
            </w:tcMar>
          </w:tcPr>
          <w:p w14:paraId="0CA933C1" w14:textId="77777777" w:rsidR="009F5246" w:rsidRPr="009055E3" w:rsidRDefault="009F5246" w:rsidP="00B06F9A">
            <w:pPr>
              <w:spacing w:line="360" w:lineRule="auto"/>
              <w:jc w:val="both"/>
              <w:rPr>
                <w:rFonts w:eastAsia="Times"/>
                <w:sz w:val="16"/>
                <w:szCs w:val="16"/>
              </w:rPr>
            </w:pPr>
            <w:r w:rsidRPr="009055E3">
              <w:rPr>
                <w:rFonts w:eastAsia="Times"/>
                <w:sz w:val="16"/>
                <w:szCs w:val="16"/>
              </w:rPr>
              <w:t>12.6</w:t>
            </w:r>
          </w:p>
        </w:tc>
        <w:tc>
          <w:tcPr>
            <w:tcW w:w="630" w:type="dxa"/>
            <w:tcMar>
              <w:top w:w="100" w:type="dxa"/>
              <w:left w:w="100" w:type="dxa"/>
              <w:bottom w:w="100" w:type="dxa"/>
              <w:right w:w="100" w:type="dxa"/>
            </w:tcMar>
          </w:tcPr>
          <w:p w14:paraId="523319ED" w14:textId="77777777" w:rsidR="009F5246" w:rsidRPr="009055E3" w:rsidRDefault="009F5246" w:rsidP="00B06F9A">
            <w:pPr>
              <w:spacing w:line="360" w:lineRule="auto"/>
              <w:jc w:val="both"/>
              <w:rPr>
                <w:rFonts w:eastAsia="Times"/>
                <w:sz w:val="16"/>
                <w:szCs w:val="16"/>
              </w:rPr>
            </w:pPr>
            <w:r w:rsidRPr="009055E3">
              <w:rPr>
                <w:rFonts w:eastAsia="Times"/>
                <w:sz w:val="16"/>
                <w:szCs w:val="16"/>
              </w:rPr>
              <w:t>2007–2014</w:t>
            </w:r>
          </w:p>
        </w:tc>
        <w:tc>
          <w:tcPr>
            <w:tcW w:w="1260" w:type="dxa"/>
            <w:tcMar>
              <w:top w:w="100" w:type="dxa"/>
              <w:left w:w="100" w:type="dxa"/>
              <w:bottom w:w="100" w:type="dxa"/>
              <w:right w:w="100" w:type="dxa"/>
            </w:tcMar>
          </w:tcPr>
          <w:p w14:paraId="0D767663" w14:textId="77777777" w:rsidR="009F5246" w:rsidRPr="009055E3" w:rsidRDefault="009F5246" w:rsidP="00B06F9A">
            <w:pPr>
              <w:spacing w:line="360" w:lineRule="auto"/>
              <w:jc w:val="center"/>
              <w:rPr>
                <w:rFonts w:eastAsia="Times"/>
                <w:sz w:val="16"/>
                <w:szCs w:val="16"/>
              </w:rPr>
            </w:pPr>
            <w:r w:rsidRPr="009055E3">
              <w:rPr>
                <w:rFonts w:eastAsia="Times"/>
                <w:sz w:val="16"/>
                <w:szCs w:val="16"/>
              </w:rPr>
              <w:t>Burned 2009</w:t>
            </w:r>
          </w:p>
        </w:tc>
        <w:tc>
          <w:tcPr>
            <w:tcW w:w="894" w:type="dxa"/>
            <w:tcMar>
              <w:top w:w="100" w:type="dxa"/>
              <w:left w:w="100" w:type="dxa"/>
              <w:bottom w:w="100" w:type="dxa"/>
              <w:right w:w="100" w:type="dxa"/>
            </w:tcMar>
          </w:tcPr>
          <w:p w14:paraId="14A86CEA" w14:textId="2C3EA797" w:rsidR="009F5246" w:rsidRPr="009055E3" w:rsidRDefault="009F5246" w:rsidP="00B06F9A">
            <w:pPr>
              <w:spacing w:line="360" w:lineRule="auto"/>
              <w:jc w:val="both"/>
              <w:rPr>
                <w:rFonts w:eastAsia="Times"/>
                <w:sz w:val="16"/>
                <w:szCs w:val="16"/>
              </w:rPr>
            </w:pPr>
            <w:r w:rsidRPr="009055E3">
              <w:rPr>
                <w:rFonts w:eastAsia="Times"/>
                <w:sz w:val="16"/>
                <w:szCs w:val="16"/>
              </w:rPr>
              <w:t>(Petrie et al., 2015)</w:t>
            </w:r>
          </w:p>
        </w:tc>
      </w:tr>
      <w:tr w:rsidR="009F5246" w:rsidRPr="009055E3" w14:paraId="22990FAA" w14:textId="77777777" w:rsidTr="00873B86">
        <w:trPr>
          <w:gridAfter w:val="1"/>
          <w:wAfter w:w="12" w:type="dxa"/>
          <w:trHeight w:val="1295"/>
        </w:trPr>
        <w:tc>
          <w:tcPr>
            <w:tcW w:w="545" w:type="dxa"/>
            <w:gridSpan w:val="2"/>
            <w:tcMar>
              <w:top w:w="100" w:type="dxa"/>
              <w:left w:w="100" w:type="dxa"/>
              <w:bottom w:w="100" w:type="dxa"/>
              <w:right w:w="100" w:type="dxa"/>
            </w:tcMar>
          </w:tcPr>
          <w:p w14:paraId="36CF639E" w14:textId="77777777" w:rsidR="009F5246" w:rsidRPr="009055E3" w:rsidRDefault="009F5246" w:rsidP="00B06F9A">
            <w:pPr>
              <w:spacing w:line="360" w:lineRule="auto"/>
              <w:jc w:val="both"/>
              <w:rPr>
                <w:rFonts w:eastAsia="Times"/>
                <w:sz w:val="16"/>
                <w:szCs w:val="16"/>
              </w:rPr>
            </w:pPr>
            <w:r w:rsidRPr="009055E3">
              <w:rPr>
                <w:rFonts w:eastAsia="Times"/>
                <w:sz w:val="16"/>
                <w:szCs w:val="16"/>
              </w:rPr>
              <w:t>US-SRM</w:t>
            </w:r>
          </w:p>
        </w:tc>
        <w:tc>
          <w:tcPr>
            <w:tcW w:w="982" w:type="dxa"/>
            <w:gridSpan w:val="2"/>
            <w:tcMar>
              <w:top w:w="100" w:type="dxa"/>
              <w:left w:w="100" w:type="dxa"/>
              <w:bottom w:w="100" w:type="dxa"/>
              <w:right w:w="100" w:type="dxa"/>
            </w:tcMar>
          </w:tcPr>
          <w:p w14:paraId="4D2D679C" w14:textId="77777777" w:rsidR="009F5246" w:rsidRPr="009055E3" w:rsidRDefault="009F5246" w:rsidP="00B06F9A">
            <w:pPr>
              <w:spacing w:line="360" w:lineRule="auto"/>
              <w:jc w:val="both"/>
              <w:rPr>
                <w:rFonts w:eastAsia="Times"/>
                <w:sz w:val="16"/>
                <w:szCs w:val="16"/>
              </w:rPr>
            </w:pPr>
            <w:r w:rsidRPr="009055E3">
              <w:rPr>
                <w:rFonts w:eastAsia="Times"/>
                <w:sz w:val="16"/>
                <w:szCs w:val="16"/>
              </w:rPr>
              <w:t>Santa Rita mesquite</w:t>
            </w:r>
          </w:p>
          <w:p w14:paraId="61ECA2E3" w14:textId="77777777" w:rsidR="009F5246" w:rsidRPr="009055E3" w:rsidRDefault="009F5246" w:rsidP="00B06F9A">
            <w:pPr>
              <w:spacing w:line="360" w:lineRule="auto"/>
              <w:jc w:val="both"/>
              <w:rPr>
                <w:rFonts w:eastAsia="Times"/>
                <w:sz w:val="16"/>
                <w:szCs w:val="16"/>
              </w:rPr>
            </w:pPr>
            <w:r w:rsidRPr="009055E3">
              <w:rPr>
                <w:rFonts w:eastAsia="Times"/>
                <w:sz w:val="16"/>
                <w:szCs w:val="16"/>
              </w:rPr>
              <w:t>savanna</w:t>
            </w:r>
          </w:p>
        </w:tc>
        <w:tc>
          <w:tcPr>
            <w:tcW w:w="1102" w:type="dxa"/>
            <w:tcMar>
              <w:top w:w="100" w:type="dxa"/>
              <w:left w:w="100" w:type="dxa"/>
              <w:bottom w:w="100" w:type="dxa"/>
              <w:right w:w="100" w:type="dxa"/>
            </w:tcMar>
          </w:tcPr>
          <w:p w14:paraId="4E31C8CA" w14:textId="77777777" w:rsidR="009F5246" w:rsidRPr="009055E3" w:rsidRDefault="009F5246" w:rsidP="00B06F9A">
            <w:pPr>
              <w:spacing w:line="360" w:lineRule="auto"/>
              <w:jc w:val="both"/>
              <w:rPr>
                <w:rFonts w:eastAsia="Times"/>
                <w:sz w:val="16"/>
                <w:szCs w:val="16"/>
              </w:rPr>
            </w:pPr>
            <w:r w:rsidRPr="009055E3">
              <w:rPr>
                <w:rFonts w:eastAsia="Times"/>
                <w:sz w:val="16"/>
                <w:szCs w:val="16"/>
              </w:rPr>
              <w:t xml:space="preserve">Prosopis </w:t>
            </w:r>
            <w:proofErr w:type="spellStart"/>
            <w:r w:rsidRPr="009055E3">
              <w:rPr>
                <w:rFonts w:eastAsia="Times"/>
                <w:sz w:val="16"/>
                <w:szCs w:val="16"/>
              </w:rPr>
              <w:t>velutina</w:t>
            </w:r>
            <w:proofErr w:type="spellEnd"/>
            <w:r w:rsidRPr="009055E3">
              <w:rPr>
                <w:rFonts w:eastAsia="Times"/>
                <w:sz w:val="16"/>
                <w:szCs w:val="16"/>
              </w:rPr>
              <w:t xml:space="preserve">, </w:t>
            </w:r>
            <w:proofErr w:type="spellStart"/>
            <w:r w:rsidRPr="009055E3">
              <w:rPr>
                <w:rFonts w:eastAsia="Times"/>
                <w:sz w:val="16"/>
                <w:szCs w:val="16"/>
              </w:rPr>
              <w:t>Eragrostis</w:t>
            </w:r>
            <w:proofErr w:type="spellEnd"/>
          </w:p>
          <w:p w14:paraId="66F0BD8E"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lehmanniana</w:t>
            </w:r>
            <w:proofErr w:type="spellEnd"/>
          </w:p>
        </w:tc>
        <w:tc>
          <w:tcPr>
            <w:tcW w:w="878" w:type="dxa"/>
            <w:gridSpan w:val="2"/>
            <w:tcMar>
              <w:top w:w="100" w:type="dxa"/>
              <w:left w:w="100" w:type="dxa"/>
              <w:bottom w:w="100" w:type="dxa"/>
              <w:right w:w="100" w:type="dxa"/>
            </w:tcMar>
          </w:tcPr>
          <w:p w14:paraId="3CA4D810" w14:textId="77777777" w:rsidR="009F5246" w:rsidRPr="009055E3" w:rsidRDefault="009F5246" w:rsidP="00B06F9A">
            <w:pPr>
              <w:spacing w:line="360" w:lineRule="auto"/>
              <w:jc w:val="both"/>
              <w:rPr>
                <w:rFonts w:eastAsia="Times"/>
                <w:sz w:val="16"/>
                <w:szCs w:val="16"/>
              </w:rPr>
            </w:pPr>
            <w:r w:rsidRPr="009055E3">
              <w:rPr>
                <w:rFonts w:eastAsia="Times"/>
                <w:sz w:val="16"/>
                <w:szCs w:val="16"/>
              </w:rPr>
              <w:t>Woody savanna</w:t>
            </w:r>
          </w:p>
        </w:tc>
        <w:tc>
          <w:tcPr>
            <w:tcW w:w="900" w:type="dxa"/>
            <w:tcMar>
              <w:top w:w="100" w:type="dxa"/>
              <w:left w:w="100" w:type="dxa"/>
              <w:bottom w:w="100" w:type="dxa"/>
              <w:right w:w="100" w:type="dxa"/>
            </w:tcMar>
          </w:tcPr>
          <w:p w14:paraId="1B01B1BC" w14:textId="77777777" w:rsidR="009F5246" w:rsidRPr="009055E3" w:rsidRDefault="009F5246" w:rsidP="00B06F9A">
            <w:pPr>
              <w:spacing w:line="360" w:lineRule="auto"/>
              <w:jc w:val="both"/>
              <w:rPr>
                <w:rFonts w:eastAsia="Times"/>
                <w:sz w:val="16"/>
                <w:szCs w:val="16"/>
              </w:rPr>
            </w:pPr>
            <w:r w:rsidRPr="009055E3">
              <w:rPr>
                <w:rFonts w:eastAsia="Times"/>
                <w:sz w:val="16"/>
                <w:szCs w:val="16"/>
              </w:rPr>
              <w:t>50% BS; 35%</w:t>
            </w:r>
          </w:p>
          <w:p w14:paraId="2B0C3D8F" w14:textId="77777777" w:rsidR="009F5246" w:rsidRPr="009055E3" w:rsidRDefault="009F5246" w:rsidP="00B06F9A">
            <w:pPr>
              <w:spacing w:line="360" w:lineRule="auto"/>
              <w:jc w:val="both"/>
              <w:rPr>
                <w:rFonts w:eastAsia="Times"/>
                <w:b/>
                <w:sz w:val="16"/>
                <w:szCs w:val="16"/>
              </w:rPr>
            </w:pPr>
            <w:proofErr w:type="spellStart"/>
            <w:r w:rsidRPr="009055E3">
              <w:rPr>
                <w:rFonts w:eastAsia="Times"/>
                <w:b/>
                <w:sz w:val="16"/>
                <w:szCs w:val="16"/>
                <w:u w:val="single"/>
              </w:rPr>
              <w:t>TeBD</w:t>
            </w:r>
            <w:proofErr w:type="spellEnd"/>
            <w:r w:rsidRPr="009055E3">
              <w:rPr>
                <w:rFonts w:eastAsia="Times"/>
                <w:sz w:val="16"/>
                <w:szCs w:val="16"/>
              </w:rPr>
              <w:t xml:space="preserve">; 15% </w:t>
            </w:r>
            <w:r w:rsidRPr="009055E3">
              <w:rPr>
                <w:rFonts w:eastAsia="Times"/>
                <w:b/>
                <w:sz w:val="16"/>
                <w:szCs w:val="16"/>
              </w:rPr>
              <w:t>C4G</w:t>
            </w:r>
          </w:p>
        </w:tc>
        <w:tc>
          <w:tcPr>
            <w:tcW w:w="564" w:type="dxa"/>
            <w:tcMar>
              <w:top w:w="100" w:type="dxa"/>
              <w:left w:w="100" w:type="dxa"/>
              <w:bottom w:w="100" w:type="dxa"/>
              <w:right w:w="100" w:type="dxa"/>
            </w:tcMar>
          </w:tcPr>
          <w:p w14:paraId="0FA25CA3"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Bsk</w:t>
            </w:r>
            <w:proofErr w:type="spellEnd"/>
          </w:p>
        </w:tc>
        <w:tc>
          <w:tcPr>
            <w:tcW w:w="540" w:type="dxa"/>
            <w:gridSpan w:val="2"/>
            <w:tcMar>
              <w:top w:w="100" w:type="dxa"/>
              <w:left w:w="100" w:type="dxa"/>
              <w:bottom w:w="100" w:type="dxa"/>
              <w:right w:w="100" w:type="dxa"/>
            </w:tcMar>
          </w:tcPr>
          <w:p w14:paraId="62C889D7" w14:textId="77777777" w:rsidR="009F5246" w:rsidRPr="009055E3" w:rsidRDefault="009F5246" w:rsidP="00B06F9A">
            <w:pPr>
              <w:spacing w:line="360" w:lineRule="auto"/>
              <w:jc w:val="both"/>
              <w:rPr>
                <w:rFonts w:eastAsia="Times"/>
                <w:sz w:val="16"/>
                <w:szCs w:val="16"/>
              </w:rPr>
            </w:pPr>
            <w:r w:rsidRPr="009055E3">
              <w:rPr>
                <w:rFonts w:eastAsia="Times"/>
                <w:sz w:val="16"/>
                <w:szCs w:val="16"/>
              </w:rPr>
              <w:t>1122</w:t>
            </w:r>
          </w:p>
        </w:tc>
        <w:tc>
          <w:tcPr>
            <w:tcW w:w="480" w:type="dxa"/>
            <w:gridSpan w:val="2"/>
            <w:tcMar>
              <w:top w:w="100" w:type="dxa"/>
              <w:left w:w="100" w:type="dxa"/>
              <w:bottom w:w="100" w:type="dxa"/>
              <w:right w:w="100" w:type="dxa"/>
            </w:tcMar>
          </w:tcPr>
          <w:p w14:paraId="425CF8E3" w14:textId="77777777" w:rsidR="009F5246" w:rsidRPr="009055E3" w:rsidRDefault="009F5246" w:rsidP="00B06F9A">
            <w:pPr>
              <w:spacing w:line="360" w:lineRule="auto"/>
              <w:jc w:val="both"/>
              <w:rPr>
                <w:rFonts w:eastAsia="Times"/>
                <w:sz w:val="16"/>
                <w:szCs w:val="16"/>
              </w:rPr>
            </w:pPr>
            <w:r w:rsidRPr="009055E3">
              <w:rPr>
                <w:rFonts w:eastAsia="Times"/>
                <w:sz w:val="16"/>
                <w:szCs w:val="16"/>
              </w:rPr>
              <w:t>421</w:t>
            </w:r>
          </w:p>
        </w:tc>
        <w:tc>
          <w:tcPr>
            <w:tcW w:w="576" w:type="dxa"/>
            <w:gridSpan w:val="2"/>
            <w:tcMar>
              <w:top w:w="100" w:type="dxa"/>
              <w:left w:w="100" w:type="dxa"/>
              <w:bottom w:w="100" w:type="dxa"/>
              <w:right w:w="100" w:type="dxa"/>
            </w:tcMar>
          </w:tcPr>
          <w:p w14:paraId="03C4F901" w14:textId="77777777" w:rsidR="009F5246" w:rsidRPr="009055E3" w:rsidRDefault="009F5246" w:rsidP="00B06F9A">
            <w:pPr>
              <w:spacing w:line="360" w:lineRule="auto"/>
              <w:jc w:val="both"/>
              <w:rPr>
                <w:rFonts w:eastAsia="Times"/>
                <w:sz w:val="16"/>
                <w:szCs w:val="16"/>
              </w:rPr>
            </w:pPr>
            <w:r w:rsidRPr="009055E3">
              <w:rPr>
                <w:rFonts w:eastAsia="Times"/>
                <w:sz w:val="16"/>
                <w:szCs w:val="16"/>
              </w:rPr>
              <w:t>17.7</w:t>
            </w:r>
          </w:p>
        </w:tc>
        <w:tc>
          <w:tcPr>
            <w:tcW w:w="630" w:type="dxa"/>
            <w:tcMar>
              <w:top w:w="100" w:type="dxa"/>
              <w:left w:w="100" w:type="dxa"/>
              <w:bottom w:w="100" w:type="dxa"/>
              <w:right w:w="100" w:type="dxa"/>
            </w:tcMar>
          </w:tcPr>
          <w:p w14:paraId="36915B5A" w14:textId="77777777" w:rsidR="009F5246" w:rsidRPr="009055E3" w:rsidRDefault="009F5246" w:rsidP="00B06F9A">
            <w:pPr>
              <w:spacing w:line="360" w:lineRule="auto"/>
              <w:jc w:val="both"/>
              <w:rPr>
                <w:rFonts w:eastAsia="Times"/>
                <w:sz w:val="16"/>
                <w:szCs w:val="16"/>
              </w:rPr>
            </w:pPr>
            <w:r w:rsidRPr="009055E3">
              <w:rPr>
                <w:rFonts w:eastAsia="Times"/>
                <w:sz w:val="16"/>
                <w:szCs w:val="16"/>
              </w:rPr>
              <w:t>2004–2014</w:t>
            </w:r>
          </w:p>
        </w:tc>
        <w:tc>
          <w:tcPr>
            <w:tcW w:w="1260" w:type="dxa"/>
            <w:tcMar>
              <w:top w:w="100" w:type="dxa"/>
              <w:left w:w="100" w:type="dxa"/>
              <w:bottom w:w="100" w:type="dxa"/>
              <w:right w:w="100" w:type="dxa"/>
            </w:tcMar>
          </w:tcPr>
          <w:p w14:paraId="016A6A2F" w14:textId="77777777" w:rsidR="009F5246" w:rsidRPr="009055E3" w:rsidRDefault="009F5246" w:rsidP="00B06F9A">
            <w:pPr>
              <w:spacing w:line="360" w:lineRule="auto"/>
              <w:jc w:val="center"/>
              <w:rPr>
                <w:rFonts w:eastAsia="Times"/>
                <w:sz w:val="16"/>
                <w:szCs w:val="16"/>
              </w:rPr>
            </w:pPr>
            <w:r w:rsidRPr="009055E3">
              <w:rPr>
                <w:rFonts w:eastAsia="Times"/>
                <w:sz w:val="16"/>
                <w:szCs w:val="16"/>
              </w:rPr>
              <w:t>Light grazing</w:t>
            </w:r>
          </w:p>
        </w:tc>
        <w:tc>
          <w:tcPr>
            <w:tcW w:w="894" w:type="dxa"/>
            <w:tcMar>
              <w:top w:w="100" w:type="dxa"/>
              <w:left w:w="100" w:type="dxa"/>
              <w:bottom w:w="100" w:type="dxa"/>
              <w:right w:w="100" w:type="dxa"/>
            </w:tcMar>
          </w:tcPr>
          <w:p w14:paraId="6A78426C" w14:textId="4DB7E7FB" w:rsidR="009F5246" w:rsidRPr="009055E3" w:rsidRDefault="009F5246" w:rsidP="00B06F9A">
            <w:pPr>
              <w:spacing w:line="360" w:lineRule="auto"/>
              <w:jc w:val="both"/>
              <w:rPr>
                <w:rFonts w:eastAsia="Times"/>
                <w:sz w:val="16"/>
                <w:szCs w:val="16"/>
              </w:rPr>
            </w:pPr>
            <w:r w:rsidRPr="009055E3">
              <w:rPr>
                <w:rFonts w:eastAsia="Times"/>
                <w:sz w:val="16"/>
                <w:szCs w:val="16"/>
              </w:rPr>
              <w:t>(Scott et al., 2009)</w:t>
            </w:r>
          </w:p>
        </w:tc>
      </w:tr>
      <w:tr w:rsidR="009F5246" w:rsidRPr="009055E3" w14:paraId="2DE01EB1" w14:textId="77777777" w:rsidTr="00873B86">
        <w:trPr>
          <w:gridAfter w:val="1"/>
          <w:wAfter w:w="12" w:type="dxa"/>
          <w:trHeight w:val="1655"/>
        </w:trPr>
        <w:tc>
          <w:tcPr>
            <w:tcW w:w="545" w:type="dxa"/>
            <w:gridSpan w:val="2"/>
            <w:tcMar>
              <w:top w:w="100" w:type="dxa"/>
              <w:left w:w="100" w:type="dxa"/>
              <w:bottom w:w="100" w:type="dxa"/>
              <w:right w:w="100" w:type="dxa"/>
            </w:tcMar>
          </w:tcPr>
          <w:p w14:paraId="64FAB74F" w14:textId="77777777" w:rsidR="009F5246" w:rsidRPr="009055E3" w:rsidRDefault="009F5246" w:rsidP="00B06F9A">
            <w:pPr>
              <w:spacing w:line="360" w:lineRule="auto"/>
              <w:jc w:val="both"/>
              <w:rPr>
                <w:rFonts w:eastAsia="Times"/>
                <w:sz w:val="16"/>
                <w:szCs w:val="16"/>
              </w:rPr>
            </w:pPr>
            <w:r w:rsidRPr="009055E3">
              <w:rPr>
                <w:rFonts w:eastAsia="Times"/>
                <w:sz w:val="16"/>
                <w:szCs w:val="16"/>
              </w:rPr>
              <w:t>US-</w:t>
            </w:r>
            <w:proofErr w:type="spellStart"/>
            <w:r w:rsidRPr="009055E3">
              <w:rPr>
                <w:rFonts w:eastAsia="Times"/>
                <w:sz w:val="16"/>
                <w:szCs w:val="16"/>
              </w:rPr>
              <w:t>Whs</w:t>
            </w:r>
            <w:proofErr w:type="spellEnd"/>
          </w:p>
        </w:tc>
        <w:tc>
          <w:tcPr>
            <w:tcW w:w="982" w:type="dxa"/>
            <w:gridSpan w:val="2"/>
            <w:tcMar>
              <w:top w:w="100" w:type="dxa"/>
              <w:left w:w="100" w:type="dxa"/>
              <w:bottom w:w="100" w:type="dxa"/>
              <w:right w:w="100" w:type="dxa"/>
            </w:tcMar>
          </w:tcPr>
          <w:p w14:paraId="015747A4" w14:textId="77777777" w:rsidR="009F5246" w:rsidRPr="009055E3" w:rsidRDefault="009F5246" w:rsidP="00B06F9A">
            <w:pPr>
              <w:spacing w:line="360" w:lineRule="auto"/>
              <w:jc w:val="both"/>
              <w:rPr>
                <w:rFonts w:eastAsia="Times"/>
                <w:sz w:val="16"/>
                <w:szCs w:val="16"/>
              </w:rPr>
            </w:pPr>
            <w:r w:rsidRPr="009055E3">
              <w:rPr>
                <w:rFonts w:eastAsia="Times"/>
                <w:sz w:val="16"/>
                <w:szCs w:val="16"/>
              </w:rPr>
              <w:t>Walnut Gulch Lucky</w:t>
            </w:r>
          </w:p>
          <w:p w14:paraId="0C640E50" w14:textId="77777777" w:rsidR="009F5246" w:rsidRPr="009055E3" w:rsidRDefault="009F5246" w:rsidP="00B06F9A">
            <w:pPr>
              <w:spacing w:line="360" w:lineRule="auto"/>
              <w:jc w:val="both"/>
              <w:rPr>
                <w:rFonts w:eastAsia="Times"/>
                <w:sz w:val="16"/>
                <w:szCs w:val="16"/>
              </w:rPr>
            </w:pPr>
            <w:r w:rsidRPr="009055E3">
              <w:rPr>
                <w:rFonts w:eastAsia="Times"/>
                <w:sz w:val="16"/>
                <w:szCs w:val="16"/>
              </w:rPr>
              <w:t>Hills shrubland</w:t>
            </w:r>
          </w:p>
        </w:tc>
        <w:tc>
          <w:tcPr>
            <w:tcW w:w="1102" w:type="dxa"/>
            <w:tcMar>
              <w:top w:w="100" w:type="dxa"/>
              <w:left w:w="100" w:type="dxa"/>
              <w:bottom w:w="100" w:type="dxa"/>
              <w:right w:w="100" w:type="dxa"/>
            </w:tcMar>
          </w:tcPr>
          <w:p w14:paraId="7585BB39" w14:textId="77777777" w:rsidR="009F5246" w:rsidRPr="009055E3" w:rsidRDefault="009F5246" w:rsidP="00B06F9A">
            <w:pPr>
              <w:spacing w:line="360" w:lineRule="auto"/>
              <w:jc w:val="both"/>
              <w:rPr>
                <w:rFonts w:eastAsia="Times"/>
                <w:sz w:val="16"/>
                <w:szCs w:val="16"/>
              </w:rPr>
            </w:pPr>
            <w:r w:rsidRPr="009055E3">
              <w:rPr>
                <w:rFonts w:eastAsia="Times"/>
                <w:sz w:val="16"/>
                <w:szCs w:val="16"/>
              </w:rPr>
              <w:t>Larrea tridentata, Parthenium</w:t>
            </w:r>
          </w:p>
          <w:p w14:paraId="266C6CD6"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incanum</w:t>
            </w:r>
            <w:proofErr w:type="spellEnd"/>
            <w:r w:rsidRPr="009055E3">
              <w:rPr>
                <w:rFonts w:eastAsia="Times"/>
                <w:sz w:val="16"/>
                <w:szCs w:val="16"/>
              </w:rPr>
              <w:t xml:space="preserve">, Acacia </w:t>
            </w:r>
            <w:proofErr w:type="spellStart"/>
            <w:r w:rsidRPr="009055E3">
              <w:rPr>
                <w:rFonts w:eastAsia="Times"/>
                <w:sz w:val="16"/>
                <w:szCs w:val="16"/>
              </w:rPr>
              <w:t>constricta</w:t>
            </w:r>
            <w:proofErr w:type="spellEnd"/>
            <w:r w:rsidRPr="009055E3">
              <w:rPr>
                <w:rFonts w:eastAsia="Times"/>
                <w:sz w:val="16"/>
                <w:szCs w:val="16"/>
              </w:rPr>
              <w:t>,</w:t>
            </w:r>
          </w:p>
          <w:p w14:paraId="289817FF" w14:textId="77777777" w:rsidR="009F5246" w:rsidRPr="009055E3" w:rsidRDefault="009F5246" w:rsidP="00B06F9A">
            <w:pPr>
              <w:spacing w:line="360" w:lineRule="auto"/>
              <w:jc w:val="both"/>
              <w:rPr>
                <w:rFonts w:eastAsia="Times"/>
                <w:sz w:val="16"/>
                <w:szCs w:val="16"/>
              </w:rPr>
            </w:pPr>
            <w:r w:rsidRPr="009055E3">
              <w:rPr>
                <w:rFonts w:eastAsia="Times"/>
                <w:sz w:val="16"/>
                <w:szCs w:val="16"/>
              </w:rPr>
              <w:t xml:space="preserve">Rhus </w:t>
            </w:r>
            <w:proofErr w:type="spellStart"/>
            <w:r w:rsidRPr="009055E3">
              <w:rPr>
                <w:rFonts w:eastAsia="Times"/>
                <w:sz w:val="16"/>
                <w:szCs w:val="16"/>
              </w:rPr>
              <w:t>microphylla</w:t>
            </w:r>
            <w:proofErr w:type="spellEnd"/>
          </w:p>
        </w:tc>
        <w:tc>
          <w:tcPr>
            <w:tcW w:w="878" w:type="dxa"/>
            <w:gridSpan w:val="2"/>
            <w:tcMar>
              <w:top w:w="100" w:type="dxa"/>
              <w:left w:w="100" w:type="dxa"/>
              <w:bottom w:w="100" w:type="dxa"/>
              <w:right w:w="100" w:type="dxa"/>
            </w:tcMar>
          </w:tcPr>
          <w:p w14:paraId="6DDD6BB3" w14:textId="77777777" w:rsidR="009F5246" w:rsidRPr="009055E3" w:rsidRDefault="009F5246" w:rsidP="00B06F9A">
            <w:pPr>
              <w:spacing w:line="360" w:lineRule="auto"/>
              <w:jc w:val="both"/>
              <w:rPr>
                <w:rFonts w:eastAsia="Times"/>
                <w:sz w:val="16"/>
                <w:szCs w:val="16"/>
              </w:rPr>
            </w:pPr>
            <w:r w:rsidRPr="009055E3">
              <w:rPr>
                <w:rFonts w:eastAsia="Times"/>
                <w:sz w:val="16"/>
                <w:szCs w:val="16"/>
              </w:rPr>
              <w:t>Open shrubland</w:t>
            </w:r>
          </w:p>
        </w:tc>
        <w:tc>
          <w:tcPr>
            <w:tcW w:w="900" w:type="dxa"/>
            <w:tcMar>
              <w:top w:w="100" w:type="dxa"/>
              <w:left w:w="100" w:type="dxa"/>
              <w:bottom w:w="100" w:type="dxa"/>
              <w:right w:w="100" w:type="dxa"/>
            </w:tcMar>
          </w:tcPr>
          <w:p w14:paraId="6279989A" w14:textId="77777777" w:rsidR="009F5246" w:rsidRPr="009055E3" w:rsidRDefault="009F5246" w:rsidP="00B06F9A">
            <w:pPr>
              <w:spacing w:line="360" w:lineRule="auto"/>
              <w:jc w:val="both"/>
              <w:rPr>
                <w:rFonts w:eastAsia="Times"/>
                <w:sz w:val="16"/>
                <w:szCs w:val="16"/>
              </w:rPr>
            </w:pPr>
            <w:r w:rsidRPr="009055E3">
              <w:rPr>
                <w:rFonts w:eastAsia="Times"/>
                <w:sz w:val="16"/>
                <w:szCs w:val="16"/>
              </w:rPr>
              <w:t>57% BS; 40%</w:t>
            </w:r>
          </w:p>
          <w:p w14:paraId="6DE03F68" w14:textId="77777777" w:rsidR="009F5246" w:rsidRPr="009055E3" w:rsidRDefault="009F5246" w:rsidP="00B06F9A">
            <w:pPr>
              <w:spacing w:line="360" w:lineRule="auto"/>
              <w:jc w:val="both"/>
              <w:rPr>
                <w:rFonts w:eastAsia="Times"/>
                <w:sz w:val="16"/>
                <w:szCs w:val="16"/>
              </w:rPr>
            </w:pPr>
            <w:proofErr w:type="spellStart"/>
            <w:r w:rsidRPr="009055E3">
              <w:rPr>
                <w:rFonts w:eastAsia="Times"/>
                <w:b/>
                <w:sz w:val="16"/>
                <w:szCs w:val="16"/>
                <w:u w:val="single"/>
              </w:rPr>
              <w:t>TeBE</w:t>
            </w:r>
            <w:proofErr w:type="spellEnd"/>
            <w:r w:rsidRPr="009055E3">
              <w:rPr>
                <w:rFonts w:eastAsia="Times"/>
                <w:sz w:val="16"/>
                <w:szCs w:val="16"/>
              </w:rPr>
              <w:t>; 3% C4G</w:t>
            </w:r>
          </w:p>
        </w:tc>
        <w:tc>
          <w:tcPr>
            <w:tcW w:w="564" w:type="dxa"/>
            <w:tcMar>
              <w:top w:w="100" w:type="dxa"/>
              <w:left w:w="100" w:type="dxa"/>
              <w:bottom w:w="100" w:type="dxa"/>
              <w:right w:w="100" w:type="dxa"/>
            </w:tcMar>
          </w:tcPr>
          <w:p w14:paraId="4EED7576"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Bsk</w:t>
            </w:r>
            <w:proofErr w:type="spellEnd"/>
          </w:p>
        </w:tc>
        <w:tc>
          <w:tcPr>
            <w:tcW w:w="540" w:type="dxa"/>
            <w:gridSpan w:val="2"/>
            <w:tcMar>
              <w:top w:w="100" w:type="dxa"/>
              <w:left w:w="100" w:type="dxa"/>
              <w:bottom w:w="100" w:type="dxa"/>
              <w:right w:w="100" w:type="dxa"/>
            </w:tcMar>
          </w:tcPr>
          <w:p w14:paraId="06C0134D" w14:textId="77777777" w:rsidR="009F5246" w:rsidRPr="009055E3" w:rsidRDefault="009F5246" w:rsidP="00B06F9A">
            <w:pPr>
              <w:spacing w:line="360" w:lineRule="auto"/>
              <w:jc w:val="both"/>
              <w:rPr>
                <w:rFonts w:eastAsia="Times"/>
                <w:sz w:val="16"/>
                <w:szCs w:val="16"/>
              </w:rPr>
            </w:pPr>
            <w:r w:rsidRPr="009055E3">
              <w:rPr>
                <w:rFonts w:eastAsia="Times"/>
                <w:sz w:val="16"/>
                <w:szCs w:val="16"/>
              </w:rPr>
              <w:t>1376</w:t>
            </w:r>
          </w:p>
        </w:tc>
        <w:tc>
          <w:tcPr>
            <w:tcW w:w="480" w:type="dxa"/>
            <w:gridSpan w:val="2"/>
            <w:tcMar>
              <w:top w:w="100" w:type="dxa"/>
              <w:left w:w="100" w:type="dxa"/>
              <w:bottom w:w="100" w:type="dxa"/>
              <w:right w:w="100" w:type="dxa"/>
            </w:tcMar>
          </w:tcPr>
          <w:p w14:paraId="11B125E0" w14:textId="77777777" w:rsidR="009F5246" w:rsidRPr="009055E3" w:rsidRDefault="009F5246" w:rsidP="00B06F9A">
            <w:pPr>
              <w:spacing w:line="360" w:lineRule="auto"/>
              <w:jc w:val="both"/>
              <w:rPr>
                <w:rFonts w:eastAsia="Times"/>
                <w:sz w:val="16"/>
                <w:szCs w:val="16"/>
              </w:rPr>
            </w:pPr>
            <w:r w:rsidRPr="009055E3">
              <w:rPr>
                <w:rFonts w:eastAsia="Times"/>
                <w:sz w:val="16"/>
                <w:szCs w:val="16"/>
              </w:rPr>
              <w:t>352</w:t>
            </w:r>
          </w:p>
        </w:tc>
        <w:tc>
          <w:tcPr>
            <w:tcW w:w="576" w:type="dxa"/>
            <w:gridSpan w:val="2"/>
            <w:tcMar>
              <w:top w:w="100" w:type="dxa"/>
              <w:left w:w="100" w:type="dxa"/>
              <w:bottom w:w="100" w:type="dxa"/>
              <w:right w:w="100" w:type="dxa"/>
            </w:tcMar>
          </w:tcPr>
          <w:p w14:paraId="5406BEFE" w14:textId="77777777" w:rsidR="009F5246" w:rsidRPr="009055E3" w:rsidRDefault="009F5246" w:rsidP="00B06F9A">
            <w:pPr>
              <w:spacing w:line="360" w:lineRule="auto"/>
              <w:jc w:val="both"/>
              <w:rPr>
                <w:rFonts w:eastAsia="Times"/>
                <w:sz w:val="16"/>
                <w:szCs w:val="16"/>
              </w:rPr>
            </w:pPr>
            <w:r w:rsidRPr="009055E3">
              <w:rPr>
                <w:rFonts w:eastAsia="Times"/>
                <w:sz w:val="16"/>
                <w:szCs w:val="16"/>
              </w:rPr>
              <w:t>16.8</w:t>
            </w:r>
          </w:p>
        </w:tc>
        <w:tc>
          <w:tcPr>
            <w:tcW w:w="630" w:type="dxa"/>
            <w:tcMar>
              <w:top w:w="100" w:type="dxa"/>
              <w:left w:w="100" w:type="dxa"/>
              <w:bottom w:w="100" w:type="dxa"/>
              <w:right w:w="100" w:type="dxa"/>
            </w:tcMar>
          </w:tcPr>
          <w:p w14:paraId="21D9EE17" w14:textId="77777777" w:rsidR="009F5246" w:rsidRPr="009055E3" w:rsidRDefault="009F5246" w:rsidP="00B06F9A">
            <w:pPr>
              <w:spacing w:line="360" w:lineRule="auto"/>
              <w:jc w:val="both"/>
              <w:rPr>
                <w:rFonts w:eastAsia="Times"/>
                <w:sz w:val="16"/>
                <w:szCs w:val="16"/>
              </w:rPr>
            </w:pPr>
            <w:r w:rsidRPr="009055E3">
              <w:rPr>
                <w:rFonts w:eastAsia="Times"/>
                <w:sz w:val="16"/>
                <w:szCs w:val="16"/>
              </w:rPr>
              <w:t>2008–2014</w:t>
            </w:r>
          </w:p>
        </w:tc>
        <w:tc>
          <w:tcPr>
            <w:tcW w:w="1260" w:type="dxa"/>
            <w:tcMar>
              <w:top w:w="100" w:type="dxa"/>
              <w:left w:w="100" w:type="dxa"/>
              <w:bottom w:w="100" w:type="dxa"/>
              <w:right w:w="100" w:type="dxa"/>
            </w:tcMar>
          </w:tcPr>
          <w:p w14:paraId="408FBDB3" w14:textId="77777777" w:rsidR="009F5246" w:rsidRPr="009055E3" w:rsidRDefault="009F5246" w:rsidP="00B06F9A">
            <w:pPr>
              <w:spacing w:line="360" w:lineRule="auto"/>
              <w:jc w:val="center"/>
              <w:rPr>
                <w:rFonts w:eastAsia="Times"/>
                <w:sz w:val="16"/>
                <w:szCs w:val="16"/>
              </w:rPr>
            </w:pPr>
            <w:r w:rsidRPr="009055E3">
              <w:rPr>
                <w:rFonts w:eastAsia="Times"/>
                <w:sz w:val="16"/>
                <w:szCs w:val="16"/>
              </w:rPr>
              <w:t>Drought 2005-2006</w:t>
            </w:r>
          </w:p>
        </w:tc>
        <w:tc>
          <w:tcPr>
            <w:tcW w:w="894" w:type="dxa"/>
            <w:tcMar>
              <w:top w:w="100" w:type="dxa"/>
              <w:left w:w="100" w:type="dxa"/>
              <w:bottom w:w="100" w:type="dxa"/>
              <w:right w:w="100" w:type="dxa"/>
            </w:tcMar>
          </w:tcPr>
          <w:p w14:paraId="656D5198" w14:textId="1E35CF44" w:rsidR="009F5246" w:rsidRPr="009055E3" w:rsidRDefault="009F5246" w:rsidP="00B06F9A">
            <w:pPr>
              <w:spacing w:line="360" w:lineRule="auto"/>
              <w:jc w:val="both"/>
              <w:rPr>
                <w:rFonts w:eastAsia="Times"/>
                <w:sz w:val="16"/>
                <w:szCs w:val="16"/>
              </w:rPr>
            </w:pPr>
            <w:r w:rsidRPr="009055E3">
              <w:rPr>
                <w:rFonts w:eastAsia="Times"/>
                <w:sz w:val="16"/>
                <w:szCs w:val="16"/>
              </w:rPr>
              <w:t>(Scott, 2010)</w:t>
            </w:r>
          </w:p>
        </w:tc>
      </w:tr>
      <w:tr w:rsidR="009F5246" w:rsidRPr="009055E3" w14:paraId="78C72FD2" w14:textId="77777777" w:rsidTr="00873B86">
        <w:trPr>
          <w:gridAfter w:val="1"/>
          <w:wAfter w:w="12" w:type="dxa"/>
          <w:trHeight w:val="1295"/>
        </w:trPr>
        <w:tc>
          <w:tcPr>
            <w:tcW w:w="545" w:type="dxa"/>
            <w:gridSpan w:val="2"/>
            <w:tcMar>
              <w:top w:w="100" w:type="dxa"/>
              <w:left w:w="100" w:type="dxa"/>
              <w:bottom w:w="100" w:type="dxa"/>
              <w:right w:w="100" w:type="dxa"/>
            </w:tcMar>
          </w:tcPr>
          <w:p w14:paraId="0A064A6A" w14:textId="77777777" w:rsidR="009F5246" w:rsidRPr="009055E3" w:rsidRDefault="009F5246" w:rsidP="00B06F9A">
            <w:pPr>
              <w:spacing w:line="360" w:lineRule="auto"/>
              <w:jc w:val="both"/>
              <w:rPr>
                <w:rFonts w:eastAsia="Times"/>
                <w:sz w:val="16"/>
                <w:szCs w:val="16"/>
              </w:rPr>
            </w:pPr>
            <w:r w:rsidRPr="009055E3">
              <w:rPr>
                <w:rFonts w:eastAsia="Times"/>
                <w:sz w:val="16"/>
                <w:szCs w:val="16"/>
              </w:rPr>
              <w:t>US-</w:t>
            </w:r>
            <w:proofErr w:type="spellStart"/>
            <w:r w:rsidRPr="009055E3">
              <w:rPr>
                <w:rFonts w:eastAsia="Times"/>
                <w:sz w:val="16"/>
                <w:szCs w:val="16"/>
              </w:rPr>
              <w:t>Aud</w:t>
            </w:r>
            <w:proofErr w:type="spellEnd"/>
          </w:p>
        </w:tc>
        <w:tc>
          <w:tcPr>
            <w:tcW w:w="982" w:type="dxa"/>
            <w:gridSpan w:val="2"/>
            <w:tcMar>
              <w:top w:w="100" w:type="dxa"/>
              <w:left w:w="100" w:type="dxa"/>
              <w:bottom w:w="100" w:type="dxa"/>
              <w:right w:w="100" w:type="dxa"/>
            </w:tcMar>
          </w:tcPr>
          <w:p w14:paraId="2E617D61" w14:textId="77777777" w:rsidR="009F5246" w:rsidRPr="009055E3" w:rsidRDefault="009F5246" w:rsidP="00B06F9A">
            <w:pPr>
              <w:spacing w:line="360" w:lineRule="auto"/>
              <w:jc w:val="both"/>
              <w:rPr>
                <w:rFonts w:eastAsia="Times"/>
                <w:sz w:val="16"/>
                <w:szCs w:val="16"/>
              </w:rPr>
            </w:pPr>
            <w:r w:rsidRPr="009055E3">
              <w:rPr>
                <w:rFonts w:eastAsia="Times"/>
                <w:sz w:val="16"/>
                <w:szCs w:val="16"/>
              </w:rPr>
              <w:t>Audubon grassland</w:t>
            </w:r>
          </w:p>
        </w:tc>
        <w:tc>
          <w:tcPr>
            <w:tcW w:w="1102" w:type="dxa"/>
            <w:tcMar>
              <w:top w:w="100" w:type="dxa"/>
              <w:left w:w="100" w:type="dxa"/>
              <w:bottom w:w="100" w:type="dxa"/>
              <w:right w:w="100" w:type="dxa"/>
            </w:tcMar>
          </w:tcPr>
          <w:p w14:paraId="6D13C6E8"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Boutelou</w:t>
            </w:r>
            <w:proofErr w:type="spellEnd"/>
            <w:r w:rsidRPr="009055E3">
              <w:rPr>
                <w:rFonts w:eastAsia="Times"/>
                <w:sz w:val="16"/>
                <w:szCs w:val="16"/>
              </w:rPr>
              <w:t xml:space="preserve"> </w:t>
            </w:r>
            <w:proofErr w:type="spellStart"/>
            <w:r w:rsidRPr="009055E3">
              <w:rPr>
                <w:rFonts w:eastAsia="Times"/>
                <w:sz w:val="16"/>
                <w:szCs w:val="16"/>
              </w:rPr>
              <w:t>agracilis</w:t>
            </w:r>
            <w:proofErr w:type="spellEnd"/>
            <w:r w:rsidRPr="009055E3">
              <w:rPr>
                <w:rFonts w:eastAsia="Times"/>
                <w:sz w:val="16"/>
                <w:szCs w:val="16"/>
              </w:rPr>
              <w:t>,</w:t>
            </w:r>
          </w:p>
          <w:p w14:paraId="2AC295DD" w14:textId="77777777" w:rsidR="009F5246" w:rsidRPr="009055E3" w:rsidRDefault="009F5246" w:rsidP="00B06F9A">
            <w:pPr>
              <w:spacing w:line="360" w:lineRule="auto"/>
              <w:jc w:val="both"/>
              <w:rPr>
                <w:rFonts w:eastAsia="Times"/>
                <w:sz w:val="16"/>
                <w:szCs w:val="16"/>
              </w:rPr>
            </w:pPr>
            <w:r w:rsidRPr="009055E3">
              <w:rPr>
                <w:rFonts w:eastAsia="Times"/>
                <w:sz w:val="16"/>
                <w:szCs w:val="16"/>
              </w:rPr>
              <w:t xml:space="preserve">B. </w:t>
            </w:r>
            <w:proofErr w:type="spellStart"/>
            <w:r w:rsidRPr="009055E3">
              <w:rPr>
                <w:rFonts w:eastAsia="Times"/>
                <w:sz w:val="16"/>
                <w:szCs w:val="16"/>
              </w:rPr>
              <w:t>curtipendula</w:t>
            </w:r>
            <w:proofErr w:type="spellEnd"/>
            <w:r w:rsidRPr="009055E3">
              <w:rPr>
                <w:rFonts w:eastAsia="Times"/>
                <w:sz w:val="16"/>
                <w:szCs w:val="16"/>
              </w:rPr>
              <w:t xml:space="preserve">, </w:t>
            </w:r>
            <w:proofErr w:type="spellStart"/>
            <w:r w:rsidRPr="009055E3">
              <w:rPr>
                <w:rFonts w:eastAsia="Times"/>
                <w:sz w:val="16"/>
                <w:szCs w:val="16"/>
              </w:rPr>
              <w:t>Eragrostis</w:t>
            </w:r>
            <w:proofErr w:type="spellEnd"/>
            <w:r w:rsidRPr="009055E3">
              <w:rPr>
                <w:rFonts w:eastAsia="Times"/>
                <w:sz w:val="16"/>
                <w:szCs w:val="16"/>
              </w:rPr>
              <w:t xml:space="preserve"> spp.</w:t>
            </w:r>
          </w:p>
        </w:tc>
        <w:tc>
          <w:tcPr>
            <w:tcW w:w="878" w:type="dxa"/>
            <w:gridSpan w:val="2"/>
            <w:tcMar>
              <w:top w:w="100" w:type="dxa"/>
              <w:left w:w="100" w:type="dxa"/>
              <w:bottom w:w="100" w:type="dxa"/>
              <w:right w:w="100" w:type="dxa"/>
            </w:tcMar>
          </w:tcPr>
          <w:p w14:paraId="05FC0233" w14:textId="77777777" w:rsidR="009F5246" w:rsidRPr="009055E3" w:rsidRDefault="009F5246" w:rsidP="00B06F9A">
            <w:pPr>
              <w:spacing w:line="360" w:lineRule="auto"/>
              <w:jc w:val="both"/>
              <w:rPr>
                <w:rFonts w:eastAsia="Times"/>
                <w:sz w:val="16"/>
                <w:szCs w:val="16"/>
              </w:rPr>
            </w:pPr>
            <w:r w:rsidRPr="009055E3">
              <w:rPr>
                <w:rFonts w:eastAsia="Times"/>
                <w:sz w:val="16"/>
                <w:szCs w:val="16"/>
              </w:rPr>
              <w:t>Grassland</w:t>
            </w:r>
          </w:p>
        </w:tc>
        <w:tc>
          <w:tcPr>
            <w:tcW w:w="900" w:type="dxa"/>
            <w:tcMar>
              <w:top w:w="100" w:type="dxa"/>
              <w:left w:w="100" w:type="dxa"/>
              <w:bottom w:w="100" w:type="dxa"/>
              <w:right w:w="100" w:type="dxa"/>
            </w:tcMar>
          </w:tcPr>
          <w:p w14:paraId="2FED19DF" w14:textId="77777777" w:rsidR="009F5246" w:rsidRPr="009055E3" w:rsidRDefault="009F5246" w:rsidP="00B06F9A">
            <w:pPr>
              <w:spacing w:line="360" w:lineRule="auto"/>
              <w:jc w:val="both"/>
              <w:rPr>
                <w:rFonts w:eastAsia="Times"/>
                <w:b/>
                <w:sz w:val="16"/>
                <w:szCs w:val="16"/>
                <w:u w:val="single"/>
              </w:rPr>
            </w:pPr>
            <w:r w:rsidRPr="009055E3">
              <w:rPr>
                <w:rFonts w:eastAsia="Times"/>
                <w:sz w:val="16"/>
                <w:szCs w:val="16"/>
              </w:rPr>
              <w:t xml:space="preserve">30% BS; 70% </w:t>
            </w:r>
            <w:r w:rsidRPr="009055E3">
              <w:rPr>
                <w:rFonts w:eastAsia="Times"/>
                <w:b/>
                <w:sz w:val="16"/>
                <w:szCs w:val="16"/>
                <w:u w:val="single"/>
              </w:rPr>
              <w:t>C4G</w:t>
            </w:r>
          </w:p>
        </w:tc>
        <w:tc>
          <w:tcPr>
            <w:tcW w:w="564" w:type="dxa"/>
            <w:tcMar>
              <w:top w:w="100" w:type="dxa"/>
              <w:left w:w="100" w:type="dxa"/>
              <w:bottom w:w="100" w:type="dxa"/>
              <w:right w:w="100" w:type="dxa"/>
            </w:tcMar>
          </w:tcPr>
          <w:p w14:paraId="36065475" w14:textId="77777777" w:rsidR="009F5246" w:rsidRPr="009055E3" w:rsidRDefault="009F5246" w:rsidP="00B06F9A">
            <w:pPr>
              <w:spacing w:line="360" w:lineRule="auto"/>
              <w:jc w:val="both"/>
              <w:rPr>
                <w:rFonts w:eastAsia="Times"/>
                <w:sz w:val="16"/>
                <w:szCs w:val="16"/>
              </w:rPr>
            </w:pPr>
            <w:proofErr w:type="spellStart"/>
            <w:r w:rsidRPr="009055E3">
              <w:rPr>
                <w:rFonts w:eastAsia="Times"/>
                <w:sz w:val="16"/>
                <w:szCs w:val="16"/>
              </w:rPr>
              <w:t>Bsk</w:t>
            </w:r>
            <w:proofErr w:type="spellEnd"/>
          </w:p>
        </w:tc>
        <w:tc>
          <w:tcPr>
            <w:tcW w:w="540" w:type="dxa"/>
            <w:gridSpan w:val="2"/>
            <w:tcMar>
              <w:top w:w="100" w:type="dxa"/>
              <w:left w:w="100" w:type="dxa"/>
              <w:bottom w:w="100" w:type="dxa"/>
              <w:right w:w="100" w:type="dxa"/>
            </w:tcMar>
          </w:tcPr>
          <w:p w14:paraId="2BE2DB2E" w14:textId="77777777" w:rsidR="009F5246" w:rsidRPr="009055E3" w:rsidRDefault="009F5246" w:rsidP="00B06F9A">
            <w:pPr>
              <w:spacing w:line="360" w:lineRule="auto"/>
              <w:jc w:val="both"/>
              <w:rPr>
                <w:rFonts w:eastAsia="Times"/>
                <w:sz w:val="16"/>
                <w:szCs w:val="16"/>
              </w:rPr>
            </w:pPr>
            <w:r w:rsidRPr="009055E3">
              <w:rPr>
                <w:rFonts w:eastAsia="Times"/>
                <w:sz w:val="16"/>
                <w:szCs w:val="16"/>
              </w:rPr>
              <w:t>1496</w:t>
            </w:r>
          </w:p>
        </w:tc>
        <w:tc>
          <w:tcPr>
            <w:tcW w:w="480" w:type="dxa"/>
            <w:gridSpan w:val="2"/>
            <w:tcMar>
              <w:top w:w="100" w:type="dxa"/>
              <w:left w:w="100" w:type="dxa"/>
              <w:bottom w:w="100" w:type="dxa"/>
              <w:right w:w="100" w:type="dxa"/>
            </w:tcMar>
          </w:tcPr>
          <w:p w14:paraId="38FF42E9" w14:textId="77777777" w:rsidR="009F5246" w:rsidRPr="009055E3" w:rsidRDefault="009F5246" w:rsidP="00B06F9A">
            <w:pPr>
              <w:spacing w:line="360" w:lineRule="auto"/>
              <w:jc w:val="both"/>
              <w:rPr>
                <w:rFonts w:eastAsia="Times"/>
                <w:sz w:val="16"/>
                <w:szCs w:val="16"/>
              </w:rPr>
            </w:pPr>
            <w:r w:rsidRPr="009055E3">
              <w:rPr>
                <w:rFonts w:eastAsia="Times"/>
                <w:sz w:val="16"/>
                <w:szCs w:val="16"/>
              </w:rPr>
              <w:t>348</w:t>
            </w:r>
          </w:p>
        </w:tc>
        <w:tc>
          <w:tcPr>
            <w:tcW w:w="576" w:type="dxa"/>
            <w:gridSpan w:val="2"/>
            <w:tcMar>
              <w:top w:w="100" w:type="dxa"/>
              <w:left w:w="100" w:type="dxa"/>
              <w:bottom w:w="100" w:type="dxa"/>
              <w:right w:w="100" w:type="dxa"/>
            </w:tcMar>
          </w:tcPr>
          <w:p w14:paraId="33B6BE43" w14:textId="77777777" w:rsidR="009F5246" w:rsidRPr="009055E3" w:rsidRDefault="009F5246" w:rsidP="00B06F9A">
            <w:pPr>
              <w:spacing w:line="360" w:lineRule="auto"/>
              <w:jc w:val="both"/>
              <w:rPr>
                <w:rFonts w:eastAsia="Times"/>
                <w:sz w:val="16"/>
                <w:szCs w:val="16"/>
              </w:rPr>
            </w:pPr>
            <w:r w:rsidRPr="009055E3">
              <w:rPr>
                <w:rFonts w:eastAsia="Times"/>
                <w:sz w:val="16"/>
                <w:szCs w:val="16"/>
              </w:rPr>
              <w:t>15.7</w:t>
            </w:r>
          </w:p>
        </w:tc>
        <w:tc>
          <w:tcPr>
            <w:tcW w:w="630" w:type="dxa"/>
            <w:tcMar>
              <w:top w:w="100" w:type="dxa"/>
              <w:left w:w="100" w:type="dxa"/>
              <w:bottom w:w="100" w:type="dxa"/>
              <w:right w:w="100" w:type="dxa"/>
            </w:tcMar>
          </w:tcPr>
          <w:p w14:paraId="04ADCD1C" w14:textId="77777777" w:rsidR="009F5246" w:rsidRPr="009055E3" w:rsidRDefault="009F5246" w:rsidP="00B06F9A">
            <w:pPr>
              <w:spacing w:line="360" w:lineRule="auto"/>
              <w:jc w:val="both"/>
              <w:rPr>
                <w:rFonts w:eastAsia="Times"/>
                <w:sz w:val="16"/>
                <w:szCs w:val="16"/>
              </w:rPr>
            </w:pPr>
            <w:r w:rsidRPr="009055E3">
              <w:rPr>
                <w:rFonts w:eastAsia="Times"/>
                <w:sz w:val="16"/>
                <w:szCs w:val="16"/>
              </w:rPr>
              <w:t>2004–2009</w:t>
            </w:r>
          </w:p>
        </w:tc>
        <w:tc>
          <w:tcPr>
            <w:tcW w:w="1260" w:type="dxa"/>
            <w:tcMar>
              <w:top w:w="100" w:type="dxa"/>
              <w:left w:w="100" w:type="dxa"/>
              <w:bottom w:w="100" w:type="dxa"/>
              <w:right w:w="100" w:type="dxa"/>
            </w:tcMar>
          </w:tcPr>
          <w:p w14:paraId="1AA26A90" w14:textId="77777777" w:rsidR="009F5246" w:rsidRPr="009055E3" w:rsidRDefault="009F5246" w:rsidP="00B06F9A">
            <w:pPr>
              <w:spacing w:line="360" w:lineRule="auto"/>
              <w:jc w:val="center"/>
              <w:rPr>
                <w:rFonts w:eastAsia="Times"/>
                <w:sz w:val="16"/>
                <w:szCs w:val="16"/>
              </w:rPr>
            </w:pPr>
            <w:r w:rsidRPr="009055E3">
              <w:rPr>
                <w:rFonts w:eastAsia="Times"/>
                <w:sz w:val="16"/>
                <w:szCs w:val="16"/>
              </w:rPr>
              <w:t>Burned 2002</w:t>
            </w:r>
          </w:p>
        </w:tc>
        <w:tc>
          <w:tcPr>
            <w:tcW w:w="894" w:type="dxa"/>
            <w:tcMar>
              <w:top w:w="100" w:type="dxa"/>
              <w:left w:w="100" w:type="dxa"/>
              <w:bottom w:w="100" w:type="dxa"/>
              <w:right w:w="100" w:type="dxa"/>
            </w:tcMar>
          </w:tcPr>
          <w:p w14:paraId="63DEE369" w14:textId="402319C6" w:rsidR="009F5246" w:rsidRPr="009055E3" w:rsidRDefault="009F5246" w:rsidP="00B06F9A">
            <w:pPr>
              <w:spacing w:line="360" w:lineRule="auto"/>
              <w:jc w:val="both"/>
              <w:rPr>
                <w:rFonts w:eastAsia="Times"/>
                <w:sz w:val="16"/>
                <w:szCs w:val="16"/>
              </w:rPr>
            </w:pPr>
            <w:r w:rsidRPr="009055E3">
              <w:rPr>
                <w:rFonts w:eastAsia="Times"/>
                <w:sz w:val="16"/>
                <w:szCs w:val="16"/>
              </w:rPr>
              <w:t>(Krishnan et al., 2012)</w:t>
            </w:r>
          </w:p>
        </w:tc>
      </w:tr>
    </w:tbl>
    <w:p w14:paraId="15919112" w14:textId="6C2B680A" w:rsidR="009F5246" w:rsidRPr="009055E3" w:rsidRDefault="005D68F5" w:rsidP="00B06F9A">
      <w:pPr>
        <w:pStyle w:val="Heading-Main"/>
        <w:spacing w:line="360" w:lineRule="auto"/>
        <w:ind w:left="720"/>
        <w:rPr>
          <w:b w:val="0"/>
          <w:bCs w:val="0"/>
          <w:color w:val="000000" w:themeColor="text1"/>
        </w:rPr>
      </w:pPr>
      <w:r w:rsidRPr="009055E3">
        <w:rPr>
          <w:b w:val="0"/>
          <w:bCs w:val="0"/>
          <w:color w:val="000000" w:themeColor="text1"/>
        </w:rPr>
        <w:t>2.</w:t>
      </w:r>
      <w:r w:rsidR="00BC136E">
        <w:rPr>
          <w:b w:val="0"/>
          <w:bCs w:val="0"/>
          <w:color w:val="000000" w:themeColor="text1"/>
        </w:rPr>
        <w:t>2</w:t>
      </w:r>
      <w:r w:rsidRPr="009055E3">
        <w:rPr>
          <w:b w:val="0"/>
          <w:bCs w:val="0"/>
          <w:color w:val="000000" w:themeColor="text1"/>
        </w:rPr>
        <w:t xml:space="preserve"> ORCHIDEE terrestrial biosphere model</w:t>
      </w:r>
    </w:p>
    <w:p w14:paraId="10A02339" w14:textId="1DFC85E2" w:rsidR="005D68F5" w:rsidRPr="009055E3" w:rsidRDefault="005D68F5" w:rsidP="00B06F9A">
      <w:pPr>
        <w:pStyle w:val="Heading-Main"/>
        <w:spacing w:line="360" w:lineRule="auto"/>
        <w:ind w:firstLine="720"/>
      </w:pPr>
      <w:r w:rsidRPr="009055E3">
        <w:rPr>
          <w:b w:val="0"/>
          <w:bCs w:val="0"/>
        </w:rPr>
        <w:t>We use</w:t>
      </w:r>
      <w:r w:rsidR="0039658D">
        <w:rPr>
          <w:b w:val="0"/>
          <w:bCs w:val="0"/>
        </w:rPr>
        <w:t>d</w:t>
      </w:r>
      <w:r w:rsidRPr="009055E3">
        <w:rPr>
          <w:b w:val="0"/>
          <w:bCs w:val="0"/>
        </w:rPr>
        <w:t xml:space="preserve"> the ORCHIDEE (</w:t>
      </w:r>
      <w:proofErr w:type="spellStart"/>
      <w:r w:rsidRPr="009055E3">
        <w:rPr>
          <w:b w:val="0"/>
          <w:bCs w:val="0"/>
        </w:rPr>
        <w:t>ORganizing</w:t>
      </w:r>
      <w:proofErr w:type="spellEnd"/>
      <w:r w:rsidRPr="009055E3">
        <w:rPr>
          <w:b w:val="0"/>
          <w:bCs w:val="0"/>
        </w:rPr>
        <w:t xml:space="preserve"> Carbon and Hydrology </w:t>
      </w:r>
      <w:proofErr w:type="gramStart"/>
      <w:r w:rsidRPr="009055E3">
        <w:rPr>
          <w:b w:val="0"/>
          <w:bCs w:val="0"/>
        </w:rPr>
        <w:t>In</w:t>
      </w:r>
      <w:proofErr w:type="gramEnd"/>
      <w:r w:rsidRPr="009055E3">
        <w:rPr>
          <w:b w:val="0"/>
          <w:bCs w:val="0"/>
        </w:rPr>
        <w:t xml:space="preserve"> Dynamic </w:t>
      </w:r>
      <w:proofErr w:type="spellStart"/>
      <w:r w:rsidRPr="009055E3">
        <w:rPr>
          <w:b w:val="0"/>
          <w:bCs w:val="0"/>
        </w:rPr>
        <w:t>EcosystEms</w:t>
      </w:r>
      <w:proofErr w:type="spellEnd"/>
      <w:r w:rsidRPr="009055E3">
        <w:rPr>
          <w:b w:val="0"/>
          <w:bCs w:val="0"/>
        </w:rPr>
        <w:t>) process-oriented land surface model version 2.2 that has been developed at the IPSL (</w:t>
      </w:r>
      <w:proofErr w:type="spellStart"/>
      <w:r w:rsidRPr="009055E3">
        <w:rPr>
          <w:b w:val="0"/>
          <w:bCs w:val="0"/>
        </w:rPr>
        <w:t>Institut</w:t>
      </w:r>
      <w:proofErr w:type="spellEnd"/>
      <w:r w:rsidRPr="009055E3">
        <w:rPr>
          <w:b w:val="0"/>
          <w:bCs w:val="0"/>
        </w:rPr>
        <w:t xml:space="preserve"> </w:t>
      </w:r>
      <w:r w:rsidRPr="009055E3">
        <w:rPr>
          <w:b w:val="0"/>
          <w:bCs w:val="0"/>
        </w:rPr>
        <w:lastRenderedPageBreak/>
        <w:t>Pierre Simon Laplace, France). The model is a state-of-the-art mechanistic terrestrial biosphere model</w:t>
      </w:r>
      <w:r w:rsidR="009055E3">
        <w:rPr>
          <w:b w:val="0"/>
          <w:bCs w:val="0"/>
        </w:rPr>
        <w:t xml:space="preserve"> </w:t>
      </w:r>
      <w:r w:rsidRPr="009055E3">
        <w:rPr>
          <w:b w:val="0"/>
          <w:bCs w:val="0"/>
        </w:rPr>
        <w:t>(</w:t>
      </w:r>
      <w:proofErr w:type="spellStart"/>
      <w:r w:rsidRPr="009055E3">
        <w:rPr>
          <w:b w:val="0"/>
          <w:bCs w:val="0"/>
        </w:rPr>
        <w:t>Krinner</w:t>
      </w:r>
      <w:proofErr w:type="spellEnd"/>
      <w:r w:rsidRPr="009055E3">
        <w:rPr>
          <w:b w:val="0"/>
          <w:bCs w:val="0"/>
        </w:rPr>
        <w:t xml:space="preserve"> et al., 2005) and is the land surface component of the IPSLCM5 Earth System Model</w:t>
      </w:r>
      <w:r w:rsidR="009055E3">
        <w:rPr>
          <w:b w:val="0"/>
          <w:bCs w:val="0"/>
        </w:rPr>
        <w:t xml:space="preserve"> </w:t>
      </w:r>
      <w:r w:rsidRPr="009055E3">
        <w:rPr>
          <w:b w:val="0"/>
          <w:bCs w:val="0"/>
        </w:rPr>
        <w:t xml:space="preserve">(Dufresne et al., 2013). The model describes the exchanges of water, carbon, and energy between biosphere and atmosphere at the smallest time scale (30 min), while the slow components of the terrestrial carbon cycle (including carbon allocation, autotrophic respiration, foliar onset and senescence, mortality and soil organic matter decomposition) are computed on a daily to annual basis. Version 2.2 is virtually identical to version 2.0, which is being used in the ongoing Coupled Modeling Intercomparison Project 6 (CMIP6) </w:t>
      </w:r>
      <w:proofErr w:type="gramStart"/>
      <w:r w:rsidRPr="009055E3">
        <w:rPr>
          <w:b w:val="0"/>
          <w:bCs w:val="0"/>
        </w:rPr>
        <w:t>simulations, but</w:t>
      </w:r>
      <w:proofErr w:type="gramEnd"/>
      <w:r w:rsidRPr="009055E3">
        <w:rPr>
          <w:b w:val="0"/>
          <w:bCs w:val="0"/>
        </w:rPr>
        <w:t xml:space="preserve"> includes few recent bug corrections and code enhancements. It has been updated since the “AR5” version used in CMIP5 (see </w:t>
      </w:r>
      <w:proofErr w:type="spellStart"/>
      <w:r w:rsidRPr="009055E3">
        <w:rPr>
          <w:b w:val="0"/>
          <w:bCs w:val="0"/>
        </w:rPr>
        <w:t>Krinner</w:t>
      </w:r>
      <w:proofErr w:type="spellEnd"/>
      <w:r w:rsidRPr="009055E3">
        <w:rPr>
          <w:b w:val="0"/>
          <w:bCs w:val="0"/>
        </w:rPr>
        <w:t xml:space="preserve"> et al., 2005) with the following developments: </w:t>
      </w:r>
      <w:proofErr w:type="spellStart"/>
      <w:r w:rsidRPr="009055E3">
        <w:rPr>
          <w:b w:val="0"/>
          <w:bCs w:val="0"/>
        </w:rPr>
        <w:t>i</w:t>
      </w:r>
      <w:proofErr w:type="spellEnd"/>
      <w:r w:rsidRPr="009055E3">
        <w:rPr>
          <w:b w:val="0"/>
          <w:bCs w:val="0"/>
        </w:rPr>
        <w:t xml:space="preserve">) an 11-layer mechanistic description of soil hydrology and associated modifications as described in </w:t>
      </w:r>
      <w:proofErr w:type="spellStart"/>
      <w:r w:rsidRPr="009055E3">
        <w:rPr>
          <w:b w:val="0"/>
          <w:bCs w:val="0"/>
        </w:rPr>
        <w:t>MacBean</w:t>
      </w:r>
      <w:proofErr w:type="spellEnd"/>
      <w:r w:rsidRPr="009055E3">
        <w:rPr>
          <w:b w:val="0"/>
          <w:bCs w:val="0"/>
        </w:rPr>
        <w:t xml:space="preserve"> et al. </w:t>
      </w:r>
      <w:r w:rsidR="0039658D">
        <w:rPr>
          <w:b w:val="0"/>
          <w:bCs w:val="0"/>
        </w:rPr>
        <w:t>(</w:t>
      </w:r>
      <w:r w:rsidRPr="009055E3">
        <w:rPr>
          <w:b w:val="0"/>
          <w:bCs w:val="0"/>
        </w:rPr>
        <w:t>2020); ii) addition of a coupled carbon-nitrogen scheme (</w:t>
      </w:r>
      <w:proofErr w:type="spellStart"/>
      <w:r w:rsidRPr="009055E3">
        <w:rPr>
          <w:b w:val="0"/>
          <w:bCs w:val="0"/>
        </w:rPr>
        <w:t>Vuichard</w:t>
      </w:r>
      <w:proofErr w:type="spellEnd"/>
      <w:r w:rsidRPr="009055E3">
        <w:rPr>
          <w:b w:val="0"/>
          <w:bCs w:val="0"/>
        </w:rPr>
        <w:t xml:space="preserve"> et al., 2019); iii) an analytical solution for the set of equations for photosynthesis, stomatal conductivity and internal CO</w:t>
      </w:r>
      <w:r w:rsidRPr="009055E3">
        <w:rPr>
          <w:b w:val="0"/>
          <w:bCs w:val="0"/>
          <w:vertAlign w:val="subscript"/>
        </w:rPr>
        <w:t>2</w:t>
      </w:r>
      <w:r w:rsidRPr="009055E3">
        <w:rPr>
          <w:b w:val="0"/>
          <w:bCs w:val="0"/>
        </w:rPr>
        <w:t xml:space="preserve"> concentration in the leaf (described in </w:t>
      </w:r>
      <w:proofErr w:type="spellStart"/>
      <w:r w:rsidRPr="009055E3">
        <w:rPr>
          <w:b w:val="0"/>
          <w:bCs w:val="0"/>
        </w:rPr>
        <w:t>Vuichard</w:t>
      </w:r>
      <w:proofErr w:type="spellEnd"/>
      <w:r w:rsidRPr="009055E3">
        <w:rPr>
          <w:b w:val="0"/>
          <w:bCs w:val="0"/>
        </w:rPr>
        <w:t xml:space="preserve"> et al., 2019), followin</w:t>
      </w:r>
      <w:r w:rsidR="004E08AE">
        <w:rPr>
          <w:b w:val="0"/>
          <w:bCs w:val="0"/>
        </w:rPr>
        <w:t xml:space="preserve">g </w:t>
      </w:r>
      <w:r w:rsidR="004E08AE">
        <w:rPr>
          <w:b w:val="0"/>
          <w:bCs w:val="0"/>
        </w:rPr>
        <w:fldChar w:fldCharType="begin"/>
      </w:r>
      <w:r w:rsidR="004E08AE">
        <w:rPr>
          <w:b w:val="0"/>
          <w:bCs w:val="0"/>
        </w:rPr>
        <w:instrText xml:space="preserve"> ADDIN EN.CITE &lt;EndNote&gt;&lt;Cite&gt;&lt;Author&gt;Yin&lt;/Author&gt;&lt;Year&gt;2009&lt;/Year&gt;&lt;RecNum&gt;3731&lt;/RecNum&gt;&lt;DisplayText&gt;(Yin and Struik, 2009)&lt;/DisplayText&gt;&lt;record&gt;&lt;rec-number&gt;3731&lt;/rec-number&gt;&lt;foreign-keys&gt;&lt;key app="EN" db-id="r00srd09o200zle02sqptzs82pwre5eaax0a" timestamp="1616697498"&gt;3731&lt;/key&gt;&lt;/foreign-keys&gt;&lt;ref-type name="Journal Article"&gt;17&lt;/ref-type&gt;&lt;contributors&gt;&lt;authors&gt;&lt;author&gt;Yin, X.&lt;/author&gt;&lt;author&gt;Struik, P. C.&lt;/author&gt;&lt;/authors&gt;&lt;/contributors&gt;&lt;titles&gt;&lt;title&gt;C3 and C4 photosynthesis models: An overview from the perspective of crop modelling&lt;/title&gt;&lt;secondary-title&gt;NJAS - Wageningen Journal of Life Sciences&lt;/secondary-title&gt;&lt;/titles&gt;&lt;periodical&gt;&lt;full-title&gt;NJAS - Wageningen Journal of Life Sciences&lt;/full-title&gt;&lt;/periodical&gt;&lt;pages&gt;27-38&lt;/pages&gt;&lt;volume&gt;57&lt;/volume&gt;&lt;number&gt;1&lt;/number&gt;&lt;keywords&gt;&lt;keyword&gt;C photosynthesis&lt;/keyword&gt;&lt;keyword&gt;Crop modelling&lt;/keyword&gt;&lt;keyword&gt;Electron transport pathway&lt;/keyword&gt;&lt;keyword&gt;Light use efficiency&lt;/keyword&gt;&lt;keyword&gt;Simulation&lt;/keyword&gt;&lt;/keywords&gt;&lt;dates&gt;&lt;year&gt;2009&lt;/year&gt;&lt;pub-dates&gt;&lt;date&gt;2009/12/01/&lt;/date&gt;&lt;/pub-dates&gt;&lt;/dates&gt;&lt;isbn&gt;1573-5214&lt;/isbn&gt;&lt;urls&gt;&lt;related-urls&gt;&lt;url&gt;https://www.sciencedirect.com/science/article/pii/S1573521409000025&lt;/url&gt;&lt;/related-urls&gt;&lt;/urls&gt;&lt;electronic-resource-num&gt;https://doi.org/10.1016/j.njas.2009.07.001&lt;/electronic-resource-num&gt;&lt;/record&gt;&lt;/Cite&gt;&lt;/EndNote&gt;</w:instrText>
      </w:r>
      <w:r w:rsidR="004E08AE">
        <w:rPr>
          <w:b w:val="0"/>
          <w:bCs w:val="0"/>
        </w:rPr>
        <w:fldChar w:fldCharType="separate"/>
      </w:r>
      <w:r w:rsidR="004E08AE">
        <w:rPr>
          <w:b w:val="0"/>
          <w:bCs w:val="0"/>
          <w:noProof/>
        </w:rPr>
        <w:t>(Yin and Struik, 2009)</w:t>
      </w:r>
      <w:r w:rsidR="004E08AE">
        <w:rPr>
          <w:b w:val="0"/>
          <w:bCs w:val="0"/>
        </w:rPr>
        <w:fldChar w:fldCharType="end"/>
      </w:r>
      <w:r w:rsidRPr="009055E3">
        <w:rPr>
          <w:b w:val="0"/>
          <w:bCs w:val="0"/>
        </w:rPr>
        <w:t>; iv) an</w:t>
      </w:r>
      <w:r w:rsidR="00762F1E">
        <w:rPr>
          <w:b w:val="0"/>
          <w:bCs w:val="0"/>
        </w:rPr>
        <w:t xml:space="preserve"> </w:t>
      </w:r>
      <w:r w:rsidRPr="009055E3">
        <w:rPr>
          <w:b w:val="0"/>
          <w:bCs w:val="0"/>
        </w:rPr>
        <w:t xml:space="preserve">update of the soil thermal properties and extension of the soil depth for heat diffusion </w:t>
      </w:r>
      <w:r w:rsidRPr="004E08AE">
        <w:rPr>
          <w:b w:val="0"/>
          <w:bCs w:val="0"/>
        </w:rPr>
        <w:t>(Wang et al., 2016)</w:t>
      </w:r>
      <w:r w:rsidRPr="009055E3">
        <w:rPr>
          <w:b w:val="0"/>
          <w:bCs w:val="0"/>
        </w:rPr>
        <w:t>; v)</w:t>
      </w:r>
      <w:r w:rsidR="00762F1E">
        <w:rPr>
          <w:b w:val="0"/>
          <w:bCs w:val="0"/>
        </w:rPr>
        <w:t xml:space="preserve"> </w:t>
      </w:r>
      <w:r w:rsidRPr="009055E3">
        <w:rPr>
          <w:b w:val="0"/>
          <w:bCs w:val="0"/>
        </w:rPr>
        <w:t xml:space="preserve">a 3-layer snow scheme </w:t>
      </w:r>
      <w:r w:rsidRPr="004E08AE">
        <w:rPr>
          <w:b w:val="0"/>
          <w:bCs w:val="0"/>
        </w:rPr>
        <w:t>(Wang et al., 2013)</w:t>
      </w:r>
      <w:r w:rsidRPr="009055E3">
        <w:rPr>
          <w:b w:val="0"/>
          <w:bCs w:val="0"/>
        </w:rPr>
        <w:t>; vi)</w:t>
      </w:r>
      <w:r w:rsidR="00762F1E">
        <w:rPr>
          <w:b w:val="0"/>
          <w:bCs w:val="0"/>
        </w:rPr>
        <w:t xml:space="preserve"> </w:t>
      </w:r>
      <w:r w:rsidRPr="009055E3">
        <w:rPr>
          <w:b w:val="0"/>
          <w:bCs w:val="0"/>
        </w:rPr>
        <w:t xml:space="preserve">a spatially explicit observation-derived estimate for background albedo and optimized vegetation and snow albedo coefficients;; vii) a new reconstruction of global land cover history and wood harvest accounting following LUH2v2h maps </w:t>
      </w:r>
      <w:r w:rsidRPr="004E08AE">
        <w:rPr>
          <w:b w:val="0"/>
          <w:bCs w:val="0"/>
        </w:rPr>
        <w:t>(Hurtt et al., 2020)</w:t>
      </w:r>
      <w:r w:rsidRPr="009055E3">
        <w:rPr>
          <w:b w:val="0"/>
          <w:bCs w:val="0"/>
        </w:rPr>
        <w:t xml:space="preserve"> and PFT maps based the European Space Agency Climate Change Initiative Land Cover product </w:t>
      </w:r>
      <w:r w:rsidRPr="004E08AE">
        <w:rPr>
          <w:b w:val="0"/>
          <w:bCs w:val="0"/>
        </w:rPr>
        <w:t>(Poulter et al., 2015)</w:t>
      </w:r>
      <w:r w:rsidRPr="009055E3">
        <w:rPr>
          <w:b w:val="0"/>
          <w:bCs w:val="0"/>
        </w:rPr>
        <w:t>.</w:t>
      </w:r>
    </w:p>
    <w:p w14:paraId="384D4FD4" w14:textId="574C2CA2" w:rsidR="00640448" w:rsidRPr="009055E3" w:rsidRDefault="00640448" w:rsidP="00B06F9A">
      <w:pPr>
        <w:pStyle w:val="Heading-Main"/>
        <w:spacing w:line="360" w:lineRule="auto"/>
        <w:ind w:firstLine="720"/>
        <w:rPr>
          <w:b w:val="0"/>
          <w:bCs w:val="0"/>
        </w:rPr>
      </w:pPr>
      <w:r w:rsidRPr="009055E3">
        <w:rPr>
          <w:b w:val="0"/>
          <w:bCs w:val="0"/>
        </w:rPr>
        <w:t xml:space="preserve">As in most TBMs, the vegetation is grouped into several plant functional types (PFTs), with 14 different types of vegetation plus bare soil in the case of ORCHIDEE v2.2. The original 13 PFTs are reported in </w:t>
      </w:r>
      <w:proofErr w:type="spellStart"/>
      <w:r w:rsidRPr="004E08AE">
        <w:rPr>
          <w:b w:val="0"/>
          <w:bCs w:val="0"/>
        </w:rPr>
        <w:t>Krinner</w:t>
      </w:r>
      <w:proofErr w:type="spellEnd"/>
      <w:r w:rsidRPr="004E08AE">
        <w:rPr>
          <w:b w:val="0"/>
          <w:bCs w:val="0"/>
        </w:rPr>
        <w:t xml:space="preserve"> et al. </w:t>
      </w:r>
      <w:r w:rsidR="000D2DC3">
        <w:rPr>
          <w:b w:val="0"/>
          <w:bCs w:val="0"/>
        </w:rPr>
        <w:t>(</w:t>
      </w:r>
      <w:r w:rsidRPr="004E08AE">
        <w:rPr>
          <w:b w:val="0"/>
          <w:bCs w:val="0"/>
        </w:rPr>
        <w:t>2005)</w:t>
      </w:r>
      <w:r w:rsidRPr="009055E3">
        <w:rPr>
          <w:b w:val="0"/>
          <w:bCs w:val="0"/>
        </w:rPr>
        <w:t xml:space="preserve">. Since ORCHIDEE v2.0 there are now two extra PFTs included: C3 grasses are now split into three groups - tropical, temperate and boreal. The equations governing individual processes are generic with PFT specific parameters, except for the phenology models (see Appendix A in </w:t>
      </w:r>
      <w:proofErr w:type="spellStart"/>
      <w:r w:rsidRPr="004E08AE">
        <w:rPr>
          <w:b w:val="0"/>
          <w:bCs w:val="0"/>
        </w:rPr>
        <w:t>MacBean</w:t>
      </w:r>
      <w:proofErr w:type="spellEnd"/>
      <w:r w:rsidRPr="004E08AE">
        <w:rPr>
          <w:b w:val="0"/>
          <w:bCs w:val="0"/>
        </w:rPr>
        <w:t xml:space="preserve"> et al., 2015)</w:t>
      </w:r>
      <w:r w:rsidRPr="009055E3">
        <w:rPr>
          <w:b w:val="0"/>
          <w:bCs w:val="0"/>
        </w:rPr>
        <w:t xml:space="preserve">). In this study, ORCHIDEE </w:t>
      </w:r>
      <w:r w:rsidR="000D2DC3">
        <w:rPr>
          <w:b w:val="0"/>
          <w:bCs w:val="0"/>
        </w:rPr>
        <w:t>wa</w:t>
      </w:r>
      <w:r w:rsidR="000D2DC3" w:rsidRPr="009055E3">
        <w:rPr>
          <w:b w:val="0"/>
          <w:bCs w:val="0"/>
        </w:rPr>
        <w:t xml:space="preserve">s </w:t>
      </w:r>
      <w:r w:rsidRPr="009055E3">
        <w:rPr>
          <w:b w:val="0"/>
          <w:bCs w:val="0"/>
        </w:rPr>
        <w:t xml:space="preserve">mainly used in a “grid-point mode” at each site location and forced with the corresponding local 30-minute gap-filled meteorological forcing data. Before performing the </w:t>
      </w:r>
      <w:proofErr w:type="gramStart"/>
      <w:r w:rsidRPr="009055E3">
        <w:rPr>
          <w:b w:val="0"/>
          <w:bCs w:val="0"/>
        </w:rPr>
        <w:t>optimizations</w:t>
      </w:r>
      <w:proofErr w:type="gramEnd"/>
      <w:r w:rsidRPr="009055E3">
        <w:rPr>
          <w:b w:val="0"/>
          <w:bCs w:val="0"/>
        </w:rPr>
        <w:t xml:space="preserve"> the modelled C stocks </w:t>
      </w:r>
      <w:r w:rsidR="000D2DC3">
        <w:rPr>
          <w:b w:val="0"/>
          <w:bCs w:val="0"/>
        </w:rPr>
        <w:t>we</w:t>
      </w:r>
      <w:r w:rsidR="000D2DC3" w:rsidRPr="009055E3">
        <w:rPr>
          <w:b w:val="0"/>
          <w:bCs w:val="0"/>
        </w:rPr>
        <w:t xml:space="preserve">re </w:t>
      </w:r>
      <w:r w:rsidRPr="009055E3">
        <w:rPr>
          <w:b w:val="0"/>
          <w:bCs w:val="0"/>
        </w:rPr>
        <w:t xml:space="preserve">brought to equilibrium in the spin-up phase by cycling the available site </w:t>
      </w:r>
      <w:r w:rsidRPr="009055E3">
        <w:rPr>
          <w:b w:val="0"/>
          <w:bCs w:val="0"/>
        </w:rPr>
        <w:lastRenderedPageBreak/>
        <w:t>meteorological forcing over a long period (1300 years) with the default parameters of the model, which ensures a net carbon flux close to zero over annual-to-decadal time scales.</w:t>
      </w:r>
    </w:p>
    <w:p w14:paraId="08FC50EC" w14:textId="7F92B844" w:rsidR="00640448" w:rsidRPr="009055E3" w:rsidRDefault="00D17069" w:rsidP="00B06F9A">
      <w:pPr>
        <w:pStyle w:val="Heading-Main"/>
        <w:spacing w:line="360" w:lineRule="auto"/>
        <w:ind w:firstLine="720"/>
        <w:rPr>
          <w:b w:val="0"/>
          <w:bCs w:val="0"/>
        </w:rPr>
      </w:pPr>
      <w:r w:rsidRPr="009055E3">
        <w:rPr>
          <w:b w:val="0"/>
          <w:bCs w:val="0"/>
        </w:rPr>
        <w:t>2.</w:t>
      </w:r>
      <w:r w:rsidR="00BC136E">
        <w:rPr>
          <w:b w:val="0"/>
          <w:bCs w:val="0"/>
        </w:rPr>
        <w:t>3</w:t>
      </w:r>
      <w:r w:rsidRPr="009055E3">
        <w:rPr>
          <w:b w:val="0"/>
          <w:bCs w:val="0"/>
        </w:rPr>
        <w:t xml:space="preserve"> </w:t>
      </w:r>
      <w:r w:rsidRPr="00D17069">
        <w:rPr>
          <w:b w:val="0"/>
          <w:bCs w:val="0"/>
        </w:rPr>
        <w:t>ORCHIDEE data assimilation system</w:t>
      </w:r>
    </w:p>
    <w:p w14:paraId="46BF8FD0" w14:textId="6DBC0E96" w:rsidR="00640448" w:rsidRPr="009055E3" w:rsidRDefault="00640448" w:rsidP="00B06F9A">
      <w:pPr>
        <w:pStyle w:val="Heading-Main"/>
        <w:spacing w:line="360" w:lineRule="auto"/>
        <w:ind w:firstLine="720"/>
      </w:pPr>
      <w:r w:rsidRPr="009055E3">
        <w:rPr>
          <w:b w:val="0"/>
          <w:bCs w:val="0"/>
        </w:rPr>
        <w:t xml:space="preserve">The ORCHIDEE Data Assimilation System (ORCHIDAS) has been described in detail in previous studies </w:t>
      </w:r>
      <w:r w:rsidRPr="004E08AE">
        <w:rPr>
          <w:b w:val="0"/>
          <w:bCs w:val="0"/>
        </w:rPr>
        <w:t>(</w:t>
      </w:r>
      <w:proofErr w:type="spellStart"/>
      <w:r w:rsidRPr="004E08AE">
        <w:rPr>
          <w:b w:val="0"/>
          <w:bCs w:val="0"/>
        </w:rPr>
        <w:t>Bastrikov</w:t>
      </w:r>
      <w:proofErr w:type="spellEnd"/>
      <w:r w:rsidRPr="004E08AE">
        <w:rPr>
          <w:b w:val="0"/>
          <w:bCs w:val="0"/>
        </w:rPr>
        <w:t xml:space="preserve"> et al., 2018; </w:t>
      </w:r>
      <w:proofErr w:type="spellStart"/>
      <w:r w:rsidRPr="004E08AE">
        <w:rPr>
          <w:b w:val="0"/>
          <w:bCs w:val="0"/>
        </w:rPr>
        <w:t>Kuppel</w:t>
      </w:r>
      <w:proofErr w:type="spellEnd"/>
      <w:r w:rsidRPr="004E08AE">
        <w:rPr>
          <w:b w:val="0"/>
          <w:bCs w:val="0"/>
        </w:rPr>
        <w:t xml:space="preserve"> et al., 2014; </w:t>
      </w:r>
      <w:proofErr w:type="spellStart"/>
      <w:r w:rsidRPr="004E08AE">
        <w:rPr>
          <w:b w:val="0"/>
          <w:bCs w:val="0"/>
        </w:rPr>
        <w:t>MacBean</w:t>
      </w:r>
      <w:proofErr w:type="spellEnd"/>
      <w:r w:rsidRPr="004E08AE">
        <w:rPr>
          <w:b w:val="0"/>
          <w:bCs w:val="0"/>
        </w:rPr>
        <w:t xml:space="preserve"> et al., 2018; </w:t>
      </w:r>
      <w:proofErr w:type="spellStart"/>
      <w:r w:rsidRPr="004E08AE">
        <w:rPr>
          <w:b w:val="0"/>
          <w:bCs w:val="0"/>
        </w:rPr>
        <w:t>Peylin</w:t>
      </w:r>
      <w:proofErr w:type="spellEnd"/>
      <w:r w:rsidRPr="004E08AE">
        <w:rPr>
          <w:b w:val="0"/>
          <w:bCs w:val="0"/>
        </w:rPr>
        <w:t xml:space="preserve"> et al., 2016)</w:t>
      </w:r>
      <w:r w:rsidRPr="009055E3">
        <w:rPr>
          <w:b w:val="0"/>
          <w:bCs w:val="0"/>
        </w:rPr>
        <w:t xml:space="preserve">, and hence we only briefly define the method here. ORCHIDAS uses a variational data assimilation method to optimize the model parameters, accounting for uncertainties regarding the observations, the model, and the prior parameters. It relies on a Bayesian framework with the assumption of Gaussian errors, and the optimized parameters corresponds to the minimization of the following cost function </w:t>
      </w:r>
      <w:r w:rsidRPr="009055E3">
        <w:rPr>
          <w:b w:val="0"/>
          <w:bCs w:val="0"/>
          <w:i/>
          <w:iCs/>
        </w:rPr>
        <w:t>J(x)</w:t>
      </w:r>
      <w:r w:rsidR="004E08AE">
        <w:rPr>
          <w:b w:val="0"/>
          <w:bCs w:val="0"/>
          <w:i/>
          <w:iCs/>
        </w:rPr>
        <w:t xml:space="preserve"> </w:t>
      </w:r>
      <w:r w:rsidRPr="004E08AE">
        <w:rPr>
          <w:b w:val="0"/>
          <w:bCs w:val="0"/>
        </w:rPr>
        <w:t>(</w:t>
      </w:r>
      <w:proofErr w:type="spellStart"/>
      <w:r w:rsidRPr="004E08AE">
        <w:rPr>
          <w:b w:val="0"/>
          <w:bCs w:val="0"/>
        </w:rPr>
        <w:t>Tarantola</w:t>
      </w:r>
      <w:proofErr w:type="spellEnd"/>
      <w:r w:rsidRPr="004E08AE">
        <w:rPr>
          <w:b w:val="0"/>
          <w:bCs w:val="0"/>
        </w:rPr>
        <w:t>, 2005):</w:t>
      </w:r>
    </w:p>
    <w:p w14:paraId="4E19343D" w14:textId="128DC8F7" w:rsidR="00640448" w:rsidRPr="009055E3" w:rsidRDefault="00D17069" w:rsidP="00B06F9A">
      <w:pPr>
        <w:pStyle w:val="Heading-Main"/>
        <w:spacing w:line="360" w:lineRule="auto"/>
        <w:ind w:firstLine="720"/>
      </w:pPr>
      <m:oMath>
        <m:r>
          <m:rPr>
            <m:sty m:val="bi"/>
          </m:rPr>
          <w:rPr>
            <w:rFonts w:ascii="Cambria Math" w:hAnsi="Cambria Math"/>
          </w:rPr>
          <m:t>J</m:t>
        </m:r>
        <m:d>
          <m:dPr>
            <m:ctrlPr>
              <w:rPr>
                <w:rFonts w:ascii="Cambria Math" w:hAnsi="Cambria Math"/>
                <w:b w:val="0"/>
                <w:bCs w:val="0"/>
              </w:rPr>
            </m:ctrlPr>
          </m:dPr>
          <m:e>
            <m:r>
              <m:rPr>
                <m:sty m:val="bi"/>
              </m:rPr>
              <w:rPr>
                <w:rFonts w:ascii="Cambria Math" w:hAnsi="Cambria Math"/>
              </w:rPr>
              <m:t>x</m:t>
            </m:r>
          </m:e>
        </m:d>
        <m:r>
          <m:rPr>
            <m:sty m:val="bi"/>
          </m:rPr>
          <w:rPr>
            <w:rFonts w:ascii="Cambria Math" w:hAnsi="Cambria Math"/>
          </w:rPr>
          <m:t>=</m:t>
        </m:r>
        <m:f>
          <m:fPr>
            <m:ctrlPr>
              <w:rPr>
                <w:rFonts w:ascii="Cambria Math" w:hAnsi="Cambria Math"/>
                <w:b w:val="0"/>
                <w:bCs w:val="0"/>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t>
        </m:r>
        <m:sSup>
          <m:sSupPr>
            <m:ctrlPr>
              <w:rPr>
                <w:rFonts w:ascii="Cambria Math" w:hAnsi="Cambria Math"/>
                <w:b w:val="0"/>
                <w:bCs w:val="0"/>
              </w:rPr>
            </m:ctrlPr>
          </m:sSupPr>
          <m:e>
            <m:r>
              <m:rPr>
                <m:sty m:val="bi"/>
              </m:rPr>
              <w:rPr>
                <w:rFonts w:ascii="Cambria Math" w:hAnsi="Cambria Math"/>
              </w:rPr>
              <m:t>(H(x)-y)</m:t>
            </m:r>
          </m:e>
          <m:sup>
            <m:r>
              <m:rPr>
                <m:sty m:val="bi"/>
              </m:rPr>
              <w:rPr>
                <w:rFonts w:ascii="Cambria Math" w:hAnsi="Cambria Math"/>
              </w:rPr>
              <m:t>T</m:t>
            </m:r>
          </m:sup>
        </m:sSup>
        <m:r>
          <m:rPr>
            <m:sty m:val="bi"/>
          </m:rPr>
          <w:rPr>
            <w:rFonts w:ascii="Cambria Math" w:hAnsi="Cambria Math"/>
          </w:rPr>
          <m:t>.</m:t>
        </m:r>
        <m:sSup>
          <m:sSupPr>
            <m:ctrlPr>
              <w:rPr>
                <w:rFonts w:ascii="Cambria Math" w:hAnsi="Cambria Math"/>
                <w:b w:val="0"/>
                <w:bCs w:val="0"/>
              </w:rPr>
            </m:ctrlPr>
          </m:sSupPr>
          <m:e>
            <m:r>
              <m:rPr>
                <m:sty m:val="bi"/>
              </m:rPr>
              <w:rPr>
                <w:rFonts w:ascii="Cambria Math" w:hAnsi="Cambria Math"/>
              </w:rPr>
              <m:t>R</m:t>
            </m:r>
          </m:e>
          <m:sup>
            <m:r>
              <m:rPr>
                <m:sty m:val="bi"/>
              </m:rPr>
              <w:rPr>
                <w:rFonts w:ascii="Cambria Math" w:hAnsi="Cambria Math"/>
              </w:rPr>
              <m:t>-1</m:t>
            </m:r>
          </m:sup>
        </m:sSup>
        <m:r>
          <m:rPr>
            <m:sty m:val="bi"/>
          </m:rPr>
          <w:rPr>
            <w:rFonts w:ascii="Cambria Math" w:hAnsi="Cambria Math"/>
          </w:rPr>
          <m:t>.(H(x)-y)+</m:t>
        </m:r>
        <m:sSup>
          <m:sSupPr>
            <m:ctrlPr>
              <w:rPr>
                <w:rFonts w:ascii="Cambria Math" w:hAnsi="Cambria Math"/>
                <w:b w:val="0"/>
                <w:bCs w:val="0"/>
              </w:rPr>
            </m:ctrlPr>
          </m:sSupPr>
          <m:e>
            <m:r>
              <m:rPr>
                <m:sty m:val="bi"/>
              </m:rPr>
              <w:rPr>
                <w:rFonts w:ascii="Cambria Math" w:hAnsi="Cambria Math"/>
              </w:rPr>
              <m:t>(x-</m:t>
            </m:r>
            <m:sSup>
              <m:sSupPr>
                <m:ctrlPr>
                  <w:rPr>
                    <w:rFonts w:ascii="Cambria Math" w:hAnsi="Cambria Math"/>
                    <w:b w:val="0"/>
                    <w:bCs w:val="0"/>
                  </w:rPr>
                </m:ctrlPr>
              </m:sSupPr>
              <m:e>
                <m:r>
                  <m:rPr>
                    <m:sty m:val="bi"/>
                  </m:rPr>
                  <w:rPr>
                    <w:rFonts w:ascii="Cambria Math" w:hAnsi="Cambria Math"/>
                  </w:rPr>
                  <m:t>x</m:t>
                </m:r>
              </m:e>
              <m:sup>
                <m:r>
                  <m:rPr>
                    <m:sty m:val="bi"/>
                  </m:rPr>
                  <w:rPr>
                    <w:rFonts w:ascii="Cambria Math" w:hAnsi="Cambria Math"/>
                  </w:rPr>
                  <m:t>b</m:t>
                </m:r>
              </m:sup>
            </m:sSup>
            <m:r>
              <m:rPr>
                <m:sty m:val="bi"/>
              </m:rPr>
              <w:rPr>
                <w:rFonts w:ascii="Cambria Math" w:hAnsi="Cambria Math"/>
              </w:rPr>
              <m:t>)</m:t>
            </m:r>
          </m:e>
          <m:sup>
            <m:r>
              <m:rPr>
                <m:sty m:val="bi"/>
              </m:rPr>
              <w:rPr>
                <w:rFonts w:ascii="Cambria Math" w:hAnsi="Cambria Math"/>
              </w:rPr>
              <m:t>T</m:t>
            </m:r>
          </m:sup>
        </m:sSup>
        <m:r>
          <m:rPr>
            <m:sty m:val="bi"/>
          </m:rPr>
          <w:rPr>
            <w:rFonts w:ascii="Cambria Math" w:hAnsi="Cambria Math"/>
          </w:rPr>
          <m:t xml:space="preserve">. </m:t>
        </m:r>
        <m:sSup>
          <m:sSupPr>
            <m:ctrlPr>
              <w:rPr>
                <w:rFonts w:ascii="Cambria Math" w:hAnsi="Cambria Math"/>
                <w:b w:val="0"/>
                <w:bCs w:val="0"/>
              </w:rPr>
            </m:ctrlPr>
          </m:sSupPr>
          <m:e>
            <m:r>
              <m:rPr>
                <m:sty m:val="bi"/>
              </m:rPr>
              <w:rPr>
                <w:rFonts w:ascii="Cambria Math" w:hAnsi="Cambria Math"/>
              </w:rPr>
              <m:t>B</m:t>
            </m:r>
          </m:e>
          <m:sup>
            <m:r>
              <m:rPr>
                <m:sty m:val="bi"/>
              </m:rPr>
              <w:rPr>
                <w:rFonts w:ascii="Cambria Math" w:hAnsi="Cambria Math"/>
              </w:rPr>
              <m:t>-1</m:t>
            </m:r>
          </m:sup>
        </m:sSup>
        <m:r>
          <m:rPr>
            <m:sty m:val="bi"/>
          </m:rPr>
          <w:rPr>
            <w:rFonts w:ascii="Cambria Math" w:hAnsi="Cambria Math"/>
          </w:rPr>
          <m:t>(x-</m:t>
        </m:r>
        <m:sSup>
          <m:sSupPr>
            <m:ctrlPr>
              <w:rPr>
                <w:rFonts w:ascii="Cambria Math" w:hAnsi="Cambria Math"/>
                <w:b w:val="0"/>
                <w:bCs w:val="0"/>
              </w:rPr>
            </m:ctrlPr>
          </m:sSupPr>
          <m:e>
            <m:r>
              <m:rPr>
                <m:sty m:val="bi"/>
              </m:rPr>
              <w:rPr>
                <w:rFonts w:ascii="Cambria Math" w:hAnsi="Cambria Math"/>
              </w:rPr>
              <m:t>x</m:t>
            </m:r>
          </m:e>
          <m:sup>
            <m:r>
              <m:rPr>
                <m:sty m:val="bi"/>
              </m:rPr>
              <w:rPr>
                <w:rFonts w:ascii="Cambria Math" w:hAnsi="Cambria Math"/>
              </w:rPr>
              <m:t>b</m:t>
            </m:r>
          </m:sup>
        </m:sSup>
        <m:r>
          <m:rPr>
            <m:sty m:val="bi"/>
          </m:rPr>
          <w:rPr>
            <w:rFonts w:ascii="Cambria Math" w:hAnsi="Cambria Math"/>
          </w:rPr>
          <m:t>)]</m:t>
        </m:r>
      </m:oMath>
      <w:r w:rsidR="00640448" w:rsidRPr="009055E3">
        <w:tab/>
      </w:r>
      <w:r w:rsidR="00640448" w:rsidRPr="009055E3">
        <w:rPr>
          <w:b w:val="0"/>
          <w:bCs w:val="0"/>
        </w:rPr>
        <w:tab/>
        <w:t>(1)</w:t>
      </w:r>
    </w:p>
    <w:p w14:paraId="37F5D94F" w14:textId="5AD5C93A" w:rsidR="00640448" w:rsidRPr="009055E3" w:rsidRDefault="00640448" w:rsidP="00B06F9A">
      <w:pPr>
        <w:pStyle w:val="Heading-Main"/>
        <w:spacing w:line="360" w:lineRule="auto"/>
        <w:ind w:firstLine="720"/>
        <w:rPr>
          <w:b w:val="0"/>
          <w:bCs w:val="0"/>
        </w:rPr>
      </w:pPr>
      <w:r w:rsidRPr="009055E3">
        <w:rPr>
          <w:b w:val="0"/>
          <w:bCs w:val="0"/>
        </w:rPr>
        <w:t xml:space="preserve">where </w:t>
      </w:r>
      <w:r w:rsidRPr="009055E3">
        <w:rPr>
          <w:b w:val="0"/>
          <w:bCs w:val="0"/>
          <w:i/>
          <w:iCs/>
        </w:rPr>
        <w:t>x</w:t>
      </w:r>
      <w:r w:rsidRPr="009055E3">
        <w:rPr>
          <w:b w:val="0"/>
          <w:bCs w:val="0"/>
        </w:rPr>
        <w:t xml:space="preserve"> represents the parameters and </w:t>
      </w:r>
      <w:r w:rsidRPr="009055E3">
        <w:rPr>
          <w:b w:val="0"/>
          <w:bCs w:val="0"/>
          <w:i/>
          <w:iCs/>
        </w:rPr>
        <w:t>H(x)</w:t>
      </w:r>
      <w:r w:rsidRPr="009055E3">
        <w:rPr>
          <w:b w:val="0"/>
          <w:bCs w:val="0"/>
        </w:rPr>
        <w:t xml:space="preserve"> the model contingent on the parameters, and </w:t>
      </w:r>
      <w:proofErr w:type="spellStart"/>
      <w:r w:rsidRPr="009055E3">
        <w:rPr>
          <w:b w:val="0"/>
          <w:bCs w:val="0"/>
          <w:i/>
          <w:iCs/>
        </w:rPr>
        <w:t>y</w:t>
      </w:r>
      <w:proofErr w:type="spellEnd"/>
      <w:r w:rsidRPr="009055E3">
        <w:rPr>
          <w:b w:val="0"/>
          <w:bCs w:val="0"/>
        </w:rPr>
        <w:t xml:space="preserve"> the observations. The cost function contains both the misfit between </w:t>
      </w:r>
      <w:proofErr w:type="spellStart"/>
      <w:proofErr w:type="gramStart"/>
      <w:r w:rsidRPr="009055E3">
        <w:rPr>
          <w:b w:val="0"/>
          <w:bCs w:val="0"/>
        </w:rPr>
        <w:t>observations,and</w:t>
      </w:r>
      <w:proofErr w:type="spellEnd"/>
      <w:proofErr w:type="gramEnd"/>
      <w:r w:rsidRPr="009055E3">
        <w:rPr>
          <w:b w:val="0"/>
          <w:bCs w:val="0"/>
        </w:rPr>
        <w:t xml:space="preserve"> corresponding model outputs (first term on the right hand side of Eq. 1), and the misfit between a priori parameter values </w:t>
      </w:r>
      <w:proofErr w:type="spellStart"/>
      <w:r w:rsidRPr="009055E3">
        <w:rPr>
          <w:b w:val="0"/>
          <w:bCs w:val="0"/>
          <w:i/>
          <w:iCs/>
        </w:rPr>
        <w:t>x</w:t>
      </w:r>
      <w:r w:rsidRPr="009055E3">
        <w:rPr>
          <w:b w:val="0"/>
          <w:bCs w:val="0"/>
          <w:i/>
          <w:iCs/>
          <w:vertAlign w:val="subscript"/>
        </w:rPr>
        <w:t>b</w:t>
      </w:r>
      <w:proofErr w:type="spellEnd"/>
      <w:r w:rsidRPr="009055E3">
        <w:rPr>
          <w:b w:val="0"/>
          <w:bCs w:val="0"/>
        </w:rPr>
        <w:t xml:space="preserve"> and optimized parameters </w:t>
      </w:r>
      <w:r w:rsidRPr="009055E3">
        <w:rPr>
          <w:b w:val="0"/>
          <w:bCs w:val="0"/>
          <w:i/>
          <w:iCs/>
        </w:rPr>
        <w:t>x (second term on the right hand side of the Eq. 1</w:t>
      </w:r>
      <w:r w:rsidRPr="009055E3">
        <w:rPr>
          <w:b w:val="0"/>
          <w:bCs w:val="0"/>
        </w:rPr>
        <w:t xml:space="preserve"> </w:t>
      </w:r>
      <w:r w:rsidRPr="009055E3">
        <w:rPr>
          <w:b w:val="0"/>
          <w:bCs w:val="0"/>
          <w:i/>
          <w:iCs/>
        </w:rPr>
        <w:t>R</w:t>
      </w:r>
      <w:r w:rsidRPr="009055E3">
        <w:rPr>
          <w:b w:val="0"/>
          <w:bCs w:val="0"/>
        </w:rPr>
        <w:t xml:space="preserve"> is the observation error covariance matrix (including measurement and model errors), and </w:t>
      </w:r>
      <w:r w:rsidRPr="009055E3">
        <w:rPr>
          <w:b w:val="0"/>
          <w:bCs w:val="0"/>
          <w:i/>
          <w:iCs/>
        </w:rPr>
        <w:t>B</w:t>
      </w:r>
      <w:r w:rsidRPr="009055E3">
        <w:rPr>
          <w:b w:val="0"/>
          <w:bCs w:val="0"/>
        </w:rPr>
        <w:t xml:space="preserve"> is the prior parameter error covariance matrix. Both matrices (B and R) are diagonal since observation and model errors are assumed to be uncorrelated in space and time, and parameters are assumed to be independent. The cost function is iteratively minimized using the genetic algorithm (GA), which is a meta-heuristic optimization algorithm and follows the principles of genetics and natural selection </w:t>
      </w:r>
      <w:r w:rsidRPr="004E08AE">
        <w:rPr>
          <w:b w:val="0"/>
          <w:bCs w:val="0"/>
        </w:rPr>
        <w:t>(Goldberg et al., 1989; Haupt et al., 2004)</w:t>
      </w:r>
      <w:r w:rsidRPr="009055E3">
        <w:rPr>
          <w:b w:val="0"/>
          <w:bCs w:val="0"/>
        </w:rPr>
        <w:t xml:space="preserve">. The GA algorithm has been applied previously with ORCHIDAS tool and described in </w:t>
      </w:r>
      <w:proofErr w:type="gramStart"/>
      <w:r w:rsidRPr="009055E3">
        <w:rPr>
          <w:b w:val="0"/>
          <w:bCs w:val="0"/>
        </w:rPr>
        <w:t>details</w:t>
      </w:r>
      <w:proofErr w:type="gramEnd"/>
      <w:r w:rsidRPr="009055E3">
        <w:rPr>
          <w:b w:val="0"/>
          <w:bCs w:val="0"/>
        </w:rPr>
        <w:t xml:space="preserve"> by </w:t>
      </w:r>
      <w:proofErr w:type="spellStart"/>
      <w:r w:rsidRPr="004E08AE">
        <w:rPr>
          <w:b w:val="0"/>
          <w:bCs w:val="0"/>
        </w:rPr>
        <w:t>Bastrikov</w:t>
      </w:r>
      <w:proofErr w:type="spellEnd"/>
      <w:r w:rsidRPr="004E08AE">
        <w:rPr>
          <w:b w:val="0"/>
          <w:bCs w:val="0"/>
        </w:rPr>
        <w:t xml:space="preserve"> et al. </w:t>
      </w:r>
      <w:r w:rsidR="000D2DC3">
        <w:rPr>
          <w:b w:val="0"/>
          <w:bCs w:val="0"/>
        </w:rPr>
        <w:t>(</w:t>
      </w:r>
      <w:r w:rsidRPr="004E08AE">
        <w:rPr>
          <w:b w:val="0"/>
          <w:bCs w:val="0"/>
        </w:rPr>
        <w:t>2018)</w:t>
      </w:r>
      <w:r w:rsidRPr="009055E3">
        <w:rPr>
          <w:b w:val="0"/>
          <w:bCs w:val="0"/>
        </w:rPr>
        <w:t xml:space="preserve">. Briefly, the algorithm works iteratively and considers the vector of parameters as a chromosome and each parameter as a gene on that chromosome. The method fills a set of </w:t>
      </w:r>
      <w:r w:rsidRPr="009055E3">
        <w:rPr>
          <w:b w:val="0"/>
          <w:bCs w:val="0"/>
          <w:i/>
          <w:iCs/>
        </w:rPr>
        <w:t>n</w:t>
      </w:r>
      <w:r w:rsidRPr="009055E3">
        <w:rPr>
          <w:b w:val="0"/>
          <w:bCs w:val="0"/>
        </w:rPr>
        <w:t xml:space="preserve"> chromosomes at every iteration, having the starting pool as a randomly perturbed parameter pool. The chromosomes at each subsequent iteration are chosen from randomly selected chromosomes of the previous iteration by either “crossover” or “mutation” process. </w:t>
      </w:r>
      <w:proofErr w:type="spellStart"/>
      <w:r w:rsidRPr="004E08AE">
        <w:rPr>
          <w:b w:val="0"/>
          <w:bCs w:val="0"/>
        </w:rPr>
        <w:t>Santaren</w:t>
      </w:r>
      <w:proofErr w:type="spellEnd"/>
      <w:r w:rsidRPr="004E08AE">
        <w:rPr>
          <w:b w:val="0"/>
          <w:bCs w:val="0"/>
        </w:rPr>
        <w:t xml:space="preserve"> et al. </w:t>
      </w:r>
      <w:r w:rsidR="000D2DC3">
        <w:rPr>
          <w:b w:val="0"/>
          <w:bCs w:val="0"/>
        </w:rPr>
        <w:t>(</w:t>
      </w:r>
      <w:r w:rsidRPr="004E08AE">
        <w:rPr>
          <w:b w:val="0"/>
          <w:bCs w:val="0"/>
        </w:rPr>
        <w:t>2014)</w:t>
      </w:r>
      <w:r w:rsidRPr="009055E3">
        <w:rPr>
          <w:b w:val="0"/>
          <w:bCs w:val="0"/>
        </w:rPr>
        <w:t xml:space="preserve"> showed that the performance of the algorithm is highly sensitive to its specific </w:t>
      </w:r>
      <w:r w:rsidRPr="009055E3">
        <w:rPr>
          <w:b w:val="0"/>
          <w:bCs w:val="0"/>
        </w:rPr>
        <w:lastRenderedPageBreak/>
        <w:t xml:space="preserve">configuration and found the best configuration based on computational efficiency after testing different options. Here, we used the same configuration (i.e. number of chromosomes in the </w:t>
      </w:r>
      <w:proofErr w:type="gramStart"/>
      <w:r w:rsidRPr="009055E3">
        <w:rPr>
          <w:b w:val="0"/>
          <w:bCs w:val="0"/>
        </w:rPr>
        <w:t>pool  total</w:t>
      </w:r>
      <w:proofErr w:type="gramEnd"/>
      <w:r w:rsidRPr="009055E3">
        <w:rPr>
          <w:b w:val="0"/>
          <w:bCs w:val="0"/>
        </w:rPr>
        <w:t xml:space="preserve"> number of parameters optimized; the number of iterations is 40; crossover/mutation ratio is 4:1; the number of gene blocks exchanged during crossover is 2 and the number of genes perturbed during mutation is 1) applied by </w:t>
      </w:r>
      <w:proofErr w:type="spellStart"/>
      <w:r w:rsidRPr="004E08AE">
        <w:rPr>
          <w:b w:val="0"/>
          <w:bCs w:val="0"/>
        </w:rPr>
        <w:t>Santaren</w:t>
      </w:r>
      <w:proofErr w:type="spellEnd"/>
      <w:r w:rsidRPr="004E08AE">
        <w:rPr>
          <w:b w:val="0"/>
          <w:bCs w:val="0"/>
        </w:rPr>
        <w:t xml:space="preserve"> et al. </w:t>
      </w:r>
      <w:r w:rsidR="000D2DC3">
        <w:rPr>
          <w:b w:val="0"/>
          <w:bCs w:val="0"/>
        </w:rPr>
        <w:t>(</w:t>
      </w:r>
      <w:r w:rsidRPr="004E08AE">
        <w:rPr>
          <w:b w:val="0"/>
          <w:bCs w:val="0"/>
        </w:rPr>
        <w:t>2014)</w:t>
      </w:r>
      <w:r w:rsidRPr="009055E3">
        <w:rPr>
          <w:b w:val="0"/>
          <w:bCs w:val="0"/>
        </w:rPr>
        <w:t xml:space="preserve"> and </w:t>
      </w:r>
      <w:proofErr w:type="spellStart"/>
      <w:r w:rsidRPr="004E08AE">
        <w:rPr>
          <w:b w:val="0"/>
          <w:bCs w:val="0"/>
        </w:rPr>
        <w:t>Bastrikov</w:t>
      </w:r>
      <w:proofErr w:type="spellEnd"/>
      <w:r w:rsidRPr="004E08AE">
        <w:rPr>
          <w:b w:val="0"/>
          <w:bCs w:val="0"/>
        </w:rPr>
        <w:t xml:space="preserve"> et al. </w:t>
      </w:r>
      <w:r w:rsidR="000D2DC3">
        <w:rPr>
          <w:b w:val="0"/>
          <w:bCs w:val="0"/>
        </w:rPr>
        <w:t>(</w:t>
      </w:r>
      <w:r w:rsidRPr="004E08AE">
        <w:rPr>
          <w:b w:val="0"/>
          <w:bCs w:val="0"/>
        </w:rPr>
        <w:t>2018)</w:t>
      </w:r>
      <w:r w:rsidRPr="009055E3">
        <w:rPr>
          <w:b w:val="0"/>
          <w:bCs w:val="0"/>
        </w:rPr>
        <w:t xml:space="preserve">. The algorithm does not assume prior knowledge of Gaussian PDFs for the observation and parameter uncertainties. Given we do not fully know the model uncertainty, we set the prior observation uncertainty as the RMSE between the model and the observations following </w:t>
      </w:r>
      <w:proofErr w:type="spellStart"/>
      <w:r w:rsidRPr="004E08AE">
        <w:rPr>
          <w:b w:val="0"/>
          <w:bCs w:val="0"/>
        </w:rPr>
        <w:t>Kuppel</w:t>
      </w:r>
      <w:proofErr w:type="spellEnd"/>
      <w:r w:rsidRPr="004E08AE">
        <w:rPr>
          <w:b w:val="0"/>
          <w:bCs w:val="0"/>
        </w:rPr>
        <w:t xml:space="preserve"> et al. </w:t>
      </w:r>
      <w:r w:rsidR="000D2DC3">
        <w:rPr>
          <w:b w:val="0"/>
          <w:bCs w:val="0"/>
        </w:rPr>
        <w:t>(</w:t>
      </w:r>
      <w:r w:rsidRPr="004E08AE">
        <w:rPr>
          <w:b w:val="0"/>
          <w:bCs w:val="0"/>
        </w:rPr>
        <w:t>2014)</w:t>
      </w:r>
      <w:r w:rsidRPr="009055E3">
        <w:rPr>
          <w:b w:val="0"/>
          <w:bCs w:val="0"/>
        </w:rPr>
        <w:t>. The prior parameter uncertaint</w:t>
      </w:r>
      <w:ins w:id="23" w:author="Kashif Mahmud" w:date="2021-08-13T09:38:00Z">
        <w:r w:rsidR="00DE6843">
          <w:rPr>
            <w:b w:val="0"/>
            <w:bCs w:val="0"/>
          </w:rPr>
          <w:t>ies</w:t>
        </w:r>
      </w:ins>
      <w:del w:id="24" w:author="Kashif Mahmud" w:date="2021-08-13T09:38:00Z">
        <w:r w:rsidRPr="009055E3" w:rsidDel="00DE6843">
          <w:rPr>
            <w:b w:val="0"/>
            <w:bCs w:val="0"/>
          </w:rPr>
          <w:delText>y</w:delText>
        </w:r>
      </w:del>
      <w:r w:rsidRPr="009055E3">
        <w:rPr>
          <w:b w:val="0"/>
          <w:bCs w:val="0"/>
        </w:rPr>
        <w:t xml:space="preserve"> </w:t>
      </w:r>
      <w:del w:id="25" w:author="Kashif Mahmud" w:date="2021-08-13T09:38:00Z">
        <w:r w:rsidRPr="009055E3" w:rsidDel="00DE6843">
          <w:rPr>
            <w:b w:val="0"/>
            <w:bCs w:val="0"/>
          </w:rPr>
          <w:delText xml:space="preserve">is </w:delText>
        </w:r>
      </w:del>
      <w:ins w:id="26" w:author="Kashif Mahmud" w:date="2021-08-13T09:38:00Z">
        <w:r w:rsidR="00DE6843">
          <w:rPr>
            <w:b w:val="0"/>
            <w:bCs w:val="0"/>
          </w:rPr>
          <w:t>are</w:t>
        </w:r>
        <w:r w:rsidR="00DE6843" w:rsidRPr="009055E3">
          <w:rPr>
            <w:b w:val="0"/>
            <w:bCs w:val="0"/>
          </w:rPr>
          <w:t xml:space="preserve"> </w:t>
        </w:r>
      </w:ins>
      <w:r w:rsidRPr="009055E3">
        <w:rPr>
          <w:b w:val="0"/>
          <w:bCs w:val="0"/>
        </w:rPr>
        <w:t>listed in Table S1.</w:t>
      </w:r>
    </w:p>
    <w:p w14:paraId="5A51018F" w14:textId="77777777" w:rsidR="00D17069" w:rsidRPr="00D17069" w:rsidRDefault="00D17069" w:rsidP="00B06F9A">
      <w:pPr>
        <w:pStyle w:val="Heading-Main"/>
        <w:spacing w:line="360" w:lineRule="auto"/>
        <w:ind w:firstLine="720"/>
        <w:rPr>
          <w:b w:val="0"/>
          <w:bCs w:val="0"/>
        </w:rPr>
      </w:pPr>
      <w:r w:rsidRPr="00D17069">
        <w:rPr>
          <w:b w:val="0"/>
          <w:bCs w:val="0"/>
        </w:rPr>
        <w:t>The posterior error covariance matrix of the parameters (</w:t>
      </w:r>
      <w:r w:rsidRPr="00D17069">
        <w:rPr>
          <w:b w:val="0"/>
          <w:bCs w:val="0"/>
          <w:i/>
        </w:rPr>
        <w:t>A</w:t>
      </w:r>
      <w:r w:rsidRPr="00D17069">
        <w:rPr>
          <w:b w:val="0"/>
          <w:bCs w:val="0"/>
        </w:rPr>
        <w:t>) can be estimated by:</w:t>
      </w:r>
    </w:p>
    <w:p w14:paraId="02EA31C9" w14:textId="43B7AF1E" w:rsidR="00D17069" w:rsidRPr="00D17069" w:rsidRDefault="00D17069" w:rsidP="00B06F9A">
      <w:pPr>
        <w:pStyle w:val="Heading-Main"/>
        <w:spacing w:line="360" w:lineRule="auto"/>
        <w:ind w:firstLine="720"/>
        <w:rPr>
          <w:b w:val="0"/>
          <w:bCs w:val="0"/>
        </w:rPr>
      </w:pPr>
      <m:oMath>
        <m:r>
          <m:rPr>
            <m:sty m:val="bi"/>
          </m:rPr>
          <w:rPr>
            <w:rFonts w:ascii="Cambria Math" w:hAnsi="Cambria Math"/>
          </w:rPr>
          <m:t>A=</m:t>
        </m:r>
        <m:sSup>
          <m:sSupPr>
            <m:ctrlPr>
              <w:rPr>
                <w:rFonts w:ascii="Cambria Math" w:hAnsi="Cambria Math"/>
                <w:b w:val="0"/>
                <w:bCs w:val="0"/>
              </w:rPr>
            </m:ctrlPr>
          </m:sSupPr>
          <m:e>
            <m:r>
              <m:rPr>
                <m:sty m:val="bi"/>
              </m:rPr>
              <w:rPr>
                <w:rFonts w:ascii="Cambria Math" w:hAnsi="Cambria Math"/>
              </w:rPr>
              <m:t>[</m:t>
            </m:r>
            <m:sSup>
              <m:sSupPr>
                <m:ctrlPr>
                  <w:rPr>
                    <w:rFonts w:ascii="Cambria Math" w:hAnsi="Cambria Math"/>
                    <w:b w:val="0"/>
                    <w:bCs w:val="0"/>
                  </w:rPr>
                </m:ctrlPr>
              </m:sSupPr>
              <m:e>
                <m:r>
                  <m:rPr>
                    <m:sty m:val="bi"/>
                  </m:rPr>
                  <w:rPr>
                    <w:rFonts w:ascii="Cambria Math" w:hAnsi="Cambria Math"/>
                  </w:rPr>
                  <m:t>H</m:t>
                </m:r>
              </m:e>
              <m:sup>
                <m:r>
                  <m:rPr>
                    <m:sty m:val="bi"/>
                  </m:rPr>
                  <w:rPr>
                    <w:rFonts w:ascii="Cambria Math" w:hAnsi="Cambria Math"/>
                  </w:rPr>
                  <m:t>T</m:t>
                </m:r>
              </m:sup>
            </m:sSup>
            <m:sSup>
              <m:sSupPr>
                <m:ctrlPr>
                  <w:rPr>
                    <w:rFonts w:ascii="Cambria Math" w:hAnsi="Cambria Math"/>
                    <w:b w:val="0"/>
                    <w:bCs w:val="0"/>
                  </w:rPr>
                </m:ctrlPr>
              </m:sSupPr>
              <m:e>
                <m:r>
                  <m:rPr>
                    <m:sty m:val="bi"/>
                  </m:rPr>
                  <w:rPr>
                    <w:rFonts w:ascii="Cambria Math" w:hAnsi="Cambria Math"/>
                  </w:rPr>
                  <m:t>R</m:t>
                </m:r>
              </m:e>
              <m:sup>
                <m:r>
                  <m:rPr>
                    <m:sty m:val="bi"/>
                  </m:rPr>
                  <w:rPr>
                    <w:rFonts w:ascii="Cambria Math" w:hAnsi="Cambria Math"/>
                  </w:rPr>
                  <m:t>-1</m:t>
                </m:r>
              </m:sup>
            </m:sSup>
            <m:r>
              <m:rPr>
                <m:sty m:val="bi"/>
              </m:rPr>
              <w:rPr>
                <w:rFonts w:ascii="Cambria Math" w:hAnsi="Cambria Math"/>
              </w:rPr>
              <m:t>H+</m:t>
            </m:r>
            <m:sSup>
              <m:sSupPr>
                <m:ctrlPr>
                  <w:rPr>
                    <w:rFonts w:ascii="Cambria Math" w:hAnsi="Cambria Math"/>
                    <w:b w:val="0"/>
                    <w:bCs w:val="0"/>
                  </w:rPr>
                </m:ctrlPr>
              </m:sSupPr>
              <m:e>
                <m:r>
                  <m:rPr>
                    <m:sty m:val="bi"/>
                  </m:rPr>
                  <w:rPr>
                    <w:rFonts w:ascii="Cambria Math" w:hAnsi="Cambria Math"/>
                  </w:rPr>
                  <m:t>B</m:t>
                </m:r>
              </m:e>
              <m:sup>
                <m:r>
                  <m:rPr>
                    <m:sty m:val="bi"/>
                  </m:rPr>
                  <w:rPr>
                    <w:rFonts w:ascii="Cambria Math" w:hAnsi="Cambria Math"/>
                  </w:rPr>
                  <m:t>-1</m:t>
                </m:r>
              </m:sup>
            </m:sSup>
            <m:r>
              <m:rPr>
                <m:sty m:val="bi"/>
              </m:rPr>
              <w:rPr>
                <w:rFonts w:ascii="Cambria Math" w:hAnsi="Cambria Math"/>
              </w:rPr>
              <m:t>]</m:t>
            </m:r>
          </m:e>
          <m:sup>
            <m:r>
              <m:rPr>
                <m:sty m:val="bi"/>
              </m:rPr>
              <w:rPr>
                <w:rFonts w:ascii="Cambria Math" w:hAnsi="Cambria Math"/>
              </w:rPr>
              <m:t>-1</m:t>
            </m:r>
          </m:sup>
        </m:sSup>
      </m:oMath>
      <w:r w:rsidRPr="00D17069">
        <w:rPr>
          <w:b w:val="0"/>
          <w:bCs w:val="0"/>
        </w:rPr>
        <w:tab/>
      </w:r>
      <w:r w:rsidRPr="00D17069">
        <w:rPr>
          <w:b w:val="0"/>
          <w:bCs w:val="0"/>
        </w:rPr>
        <w:tab/>
      </w:r>
      <w:r w:rsidRPr="00D17069">
        <w:rPr>
          <w:b w:val="0"/>
          <w:bCs w:val="0"/>
        </w:rPr>
        <w:tab/>
      </w:r>
      <w:r w:rsidRPr="00D17069">
        <w:rPr>
          <w:b w:val="0"/>
          <w:bCs w:val="0"/>
        </w:rPr>
        <w:tab/>
      </w:r>
      <w:r w:rsidRPr="00D17069">
        <w:rPr>
          <w:b w:val="0"/>
          <w:bCs w:val="0"/>
        </w:rPr>
        <w:tab/>
        <w:t>(2)</w:t>
      </w:r>
    </w:p>
    <w:p w14:paraId="6D848F4F" w14:textId="77777777" w:rsidR="00D17069" w:rsidRPr="00D17069" w:rsidRDefault="00D17069" w:rsidP="00B06F9A">
      <w:pPr>
        <w:pStyle w:val="Heading-Main"/>
        <w:spacing w:line="360" w:lineRule="auto"/>
        <w:ind w:firstLine="720"/>
        <w:rPr>
          <w:b w:val="0"/>
          <w:bCs w:val="0"/>
        </w:rPr>
      </w:pPr>
      <w:r w:rsidRPr="00D17069">
        <w:rPr>
          <w:b w:val="0"/>
          <w:bCs w:val="0"/>
        </w:rPr>
        <w:t>This computes error correlations between parameters with the assumption of Gaussian prior errors and linearity of the model in the vicinity of the solution.</w:t>
      </w:r>
    </w:p>
    <w:p w14:paraId="15F3511F" w14:textId="7F898749" w:rsidR="00D17069" w:rsidRPr="00D17069" w:rsidRDefault="00D17069" w:rsidP="00B06F9A">
      <w:pPr>
        <w:pStyle w:val="Heading-Main"/>
        <w:spacing w:line="360" w:lineRule="auto"/>
        <w:ind w:firstLine="720"/>
        <w:rPr>
          <w:b w:val="0"/>
          <w:bCs w:val="0"/>
        </w:rPr>
      </w:pPr>
      <w:r w:rsidRPr="009055E3">
        <w:rPr>
          <w:b w:val="0"/>
          <w:bCs w:val="0"/>
        </w:rPr>
        <w:t>2.</w:t>
      </w:r>
      <w:r w:rsidR="00BC136E">
        <w:rPr>
          <w:b w:val="0"/>
          <w:bCs w:val="0"/>
        </w:rPr>
        <w:t>4</w:t>
      </w:r>
      <w:r w:rsidRPr="009055E3">
        <w:rPr>
          <w:b w:val="0"/>
          <w:bCs w:val="0"/>
        </w:rPr>
        <w:t xml:space="preserve"> </w:t>
      </w:r>
      <w:r w:rsidRPr="00D17069">
        <w:rPr>
          <w:b w:val="0"/>
          <w:bCs w:val="0"/>
        </w:rPr>
        <w:t>Flux measurements</w:t>
      </w:r>
    </w:p>
    <w:p w14:paraId="6A8D6A79" w14:textId="7A5B506B" w:rsidR="00D17069" w:rsidRPr="00D17069" w:rsidRDefault="00762F1E" w:rsidP="00B06F9A">
      <w:pPr>
        <w:pStyle w:val="Heading-Main"/>
        <w:spacing w:line="360" w:lineRule="auto"/>
        <w:ind w:firstLine="720"/>
        <w:rPr>
          <w:b w:val="0"/>
          <w:bCs w:val="0"/>
        </w:rPr>
      </w:pPr>
      <w:r>
        <w:rPr>
          <w:b w:val="0"/>
          <w:bCs w:val="0"/>
        </w:rPr>
        <w:t xml:space="preserve">At all </w:t>
      </w:r>
      <w:r w:rsidR="003757FC">
        <w:rPr>
          <w:b w:val="0"/>
          <w:bCs w:val="0"/>
        </w:rPr>
        <w:t xml:space="preserve">twelve </w:t>
      </w:r>
      <w:r>
        <w:rPr>
          <w:b w:val="0"/>
          <w:bCs w:val="0"/>
        </w:rPr>
        <w:t>SW US sites, f</w:t>
      </w:r>
      <w:r w:rsidR="00D17069" w:rsidRPr="00D17069">
        <w:rPr>
          <w:b w:val="0"/>
          <w:bCs w:val="0"/>
        </w:rPr>
        <w:t xml:space="preserve">lux tower instruments collect 30-minutes measurements of meteorological forcing data and eddy covariance measurements of net surface energy and carbon exchanges, which are available from the </w:t>
      </w:r>
      <w:proofErr w:type="spellStart"/>
      <w:r w:rsidR="00D17069" w:rsidRPr="00D17069">
        <w:rPr>
          <w:b w:val="0"/>
          <w:bCs w:val="0"/>
        </w:rPr>
        <w:t>AmeriFlux</w:t>
      </w:r>
      <w:proofErr w:type="spellEnd"/>
      <w:r w:rsidR="00D17069" w:rsidRPr="00D17069">
        <w:rPr>
          <w:b w:val="0"/>
          <w:bCs w:val="0"/>
        </w:rPr>
        <w:t xml:space="preserve"> data portal (http://ameriflux.lbl.gov). Meteorological forcing data included air temperature and surface pressure, precipitation, incoming long and shortwave radiation, wind speed, and specific humidity. To run the ORCHIDEE model, we partitioned the in-situ precipitation into rain and snowfall using a temperature threshold of 0°C. The site-level meteorological forcing data were gap filled utilizing downscaled and corrected ERA-Interim data following the approach of </w:t>
      </w:r>
      <w:proofErr w:type="spellStart"/>
      <w:r w:rsidR="004E08AE">
        <w:rPr>
          <w:b w:val="0"/>
          <w:bCs w:val="0"/>
        </w:rPr>
        <w:t>V</w:t>
      </w:r>
      <w:r w:rsidR="00D17069" w:rsidRPr="004E08AE">
        <w:rPr>
          <w:b w:val="0"/>
          <w:bCs w:val="0"/>
        </w:rPr>
        <w:t>uichard</w:t>
      </w:r>
      <w:proofErr w:type="spellEnd"/>
      <w:r w:rsidR="00D17069" w:rsidRPr="004E08AE">
        <w:rPr>
          <w:b w:val="0"/>
          <w:bCs w:val="0"/>
        </w:rPr>
        <w:t xml:space="preserve"> &amp; </w:t>
      </w:r>
      <w:proofErr w:type="spellStart"/>
      <w:r w:rsidR="00D17069" w:rsidRPr="004E08AE">
        <w:rPr>
          <w:b w:val="0"/>
          <w:bCs w:val="0"/>
        </w:rPr>
        <w:t>Papale</w:t>
      </w:r>
      <w:proofErr w:type="spellEnd"/>
      <w:r w:rsidR="00D17069" w:rsidRPr="004E08AE">
        <w:rPr>
          <w:b w:val="0"/>
          <w:bCs w:val="0"/>
        </w:rPr>
        <w:t xml:space="preserve"> </w:t>
      </w:r>
      <w:r w:rsidR="003757FC">
        <w:rPr>
          <w:b w:val="0"/>
          <w:bCs w:val="0"/>
        </w:rPr>
        <w:t>(</w:t>
      </w:r>
      <w:r w:rsidR="00D17069" w:rsidRPr="004E08AE">
        <w:rPr>
          <w:b w:val="0"/>
          <w:bCs w:val="0"/>
        </w:rPr>
        <w:t>2015)</w:t>
      </w:r>
      <w:r w:rsidR="00D17069" w:rsidRPr="00D17069">
        <w:rPr>
          <w:b w:val="0"/>
          <w:bCs w:val="0"/>
        </w:rPr>
        <w:t>. Gross primary productivity (GPP) and the ecosystem respiration (</w:t>
      </w:r>
      <w:proofErr w:type="spellStart"/>
      <w:r w:rsidR="00D17069" w:rsidRPr="00D17069">
        <w:rPr>
          <w:b w:val="0"/>
          <w:bCs w:val="0"/>
        </w:rPr>
        <w:t>R</w:t>
      </w:r>
      <w:r w:rsidR="00D17069" w:rsidRPr="00D17069">
        <w:rPr>
          <w:b w:val="0"/>
          <w:bCs w:val="0"/>
          <w:vertAlign w:val="subscript"/>
        </w:rPr>
        <w:t>eco</w:t>
      </w:r>
      <w:proofErr w:type="spellEnd"/>
      <w:r w:rsidR="00D17069" w:rsidRPr="00D17069">
        <w:rPr>
          <w:b w:val="0"/>
          <w:bCs w:val="0"/>
        </w:rPr>
        <w:t xml:space="preserve">) were estimated from the net ecosystem exchange (NEE) via the flux partitioning method described in </w:t>
      </w:r>
      <w:r w:rsidR="00D17069" w:rsidRPr="004E08AE">
        <w:rPr>
          <w:b w:val="0"/>
          <w:bCs w:val="0"/>
        </w:rPr>
        <w:t xml:space="preserve">Biederman et al. </w:t>
      </w:r>
      <w:r w:rsidR="003757FC">
        <w:rPr>
          <w:b w:val="0"/>
          <w:bCs w:val="0"/>
        </w:rPr>
        <w:t>(</w:t>
      </w:r>
      <w:r w:rsidR="00D17069" w:rsidRPr="004E08AE">
        <w:rPr>
          <w:b w:val="0"/>
          <w:bCs w:val="0"/>
        </w:rPr>
        <w:t>2016)</w:t>
      </w:r>
      <w:r w:rsidR="00D17069" w:rsidRPr="00D17069">
        <w:rPr>
          <w:b w:val="0"/>
          <w:bCs w:val="0"/>
        </w:rPr>
        <w:t xml:space="preserve">. We acknowledge that GPP and </w:t>
      </w:r>
      <w:proofErr w:type="spellStart"/>
      <w:r w:rsidR="00D17069" w:rsidRPr="00D17069">
        <w:rPr>
          <w:b w:val="0"/>
          <w:bCs w:val="0"/>
        </w:rPr>
        <w:t>R</w:t>
      </w:r>
      <w:r w:rsidR="00D17069" w:rsidRPr="00D17069">
        <w:rPr>
          <w:b w:val="0"/>
          <w:bCs w:val="0"/>
          <w:vertAlign w:val="subscript"/>
        </w:rPr>
        <w:t>eco</w:t>
      </w:r>
      <w:proofErr w:type="spellEnd"/>
      <w:r w:rsidR="00D17069" w:rsidRPr="00D17069">
        <w:rPr>
          <w:b w:val="0"/>
          <w:bCs w:val="0"/>
        </w:rPr>
        <w:t xml:space="preserve"> are not fully independent data with respect to NEE and are essentially model-derived estimates, but these concerns have been largely discussed in previous studies e.g., </w:t>
      </w:r>
      <w:r w:rsidR="00D17069" w:rsidRPr="004E08AE">
        <w:rPr>
          <w:b w:val="0"/>
          <w:bCs w:val="0"/>
        </w:rPr>
        <w:t xml:space="preserve">Desai et al. </w:t>
      </w:r>
      <w:r w:rsidR="003757FC">
        <w:rPr>
          <w:b w:val="0"/>
          <w:bCs w:val="0"/>
        </w:rPr>
        <w:t>(</w:t>
      </w:r>
      <w:r w:rsidR="00D17069" w:rsidRPr="004E08AE">
        <w:rPr>
          <w:b w:val="0"/>
          <w:bCs w:val="0"/>
        </w:rPr>
        <w:t>2008)</w:t>
      </w:r>
      <w:r w:rsidR="00D17069" w:rsidRPr="00D17069">
        <w:rPr>
          <w:b w:val="0"/>
          <w:bCs w:val="0"/>
        </w:rPr>
        <w:t>. Note that in this study, negative NEE refers to net CO</w:t>
      </w:r>
      <w:r w:rsidR="00D17069" w:rsidRPr="00D17069">
        <w:rPr>
          <w:b w:val="0"/>
          <w:bCs w:val="0"/>
          <w:vertAlign w:val="subscript"/>
        </w:rPr>
        <w:t>2</w:t>
      </w:r>
      <w:r w:rsidR="00D17069" w:rsidRPr="00D17069">
        <w:rPr>
          <w:b w:val="0"/>
          <w:bCs w:val="0"/>
        </w:rPr>
        <w:t xml:space="preserve"> uptake into the ecosystem. In order to exclude the influence of the short-term variations in </w:t>
      </w:r>
      <w:r w:rsidR="00D17069" w:rsidRPr="00D17069">
        <w:rPr>
          <w:b w:val="0"/>
          <w:bCs w:val="0"/>
        </w:rPr>
        <w:lastRenderedPageBreak/>
        <w:t xml:space="preserve">the fluxes on the model optimization, the daily averaged observations smoothed with a 15-day running mean </w:t>
      </w:r>
      <w:r w:rsidR="00AF1BF4">
        <w:rPr>
          <w:b w:val="0"/>
          <w:bCs w:val="0"/>
        </w:rPr>
        <w:t xml:space="preserve">were </w:t>
      </w:r>
      <w:r w:rsidR="00D17069" w:rsidRPr="00D17069">
        <w:rPr>
          <w:b w:val="0"/>
          <w:bCs w:val="0"/>
        </w:rPr>
        <w:t xml:space="preserve">used </w:t>
      </w:r>
      <w:r w:rsidR="00AF1BF4">
        <w:rPr>
          <w:b w:val="0"/>
          <w:bCs w:val="0"/>
        </w:rPr>
        <w:t>in t</w:t>
      </w:r>
      <w:r w:rsidR="00D17069" w:rsidRPr="00D17069">
        <w:rPr>
          <w:b w:val="0"/>
          <w:bCs w:val="0"/>
        </w:rPr>
        <w:t>he assimilation</w:t>
      </w:r>
      <w:r w:rsidR="00EC5748">
        <w:rPr>
          <w:b w:val="0"/>
          <w:bCs w:val="0"/>
        </w:rPr>
        <w:t xml:space="preserve"> as per </w:t>
      </w:r>
      <w:proofErr w:type="spellStart"/>
      <w:r w:rsidR="00EC5748">
        <w:rPr>
          <w:b w:val="0"/>
          <w:bCs w:val="0"/>
        </w:rPr>
        <w:t>Bastrikov</w:t>
      </w:r>
      <w:proofErr w:type="spellEnd"/>
      <w:r w:rsidR="00EC5748">
        <w:rPr>
          <w:b w:val="0"/>
          <w:bCs w:val="0"/>
        </w:rPr>
        <w:t xml:space="preserve"> et al. (20</w:t>
      </w:r>
      <w:r w:rsidR="00004AB4">
        <w:rPr>
          <w:b w:val="0"/>
          <w:bCs w:val="0"/>
        </w:rPr>
        <w:t>18</w:t>
      </w:r>
      <w:r w:rsidR="00EC5748">
        <w:rPr>
          <w:b w:val="0"/>
          <w:bCs w:val="0"/>
        </w:rPr>
        <w:t>)</w:t>
      </w:r>
      <w:r w:rsidR="00D17069" w:rsidRPr="00D17069">
        <w:rPr>
          <w:b w:val="0"/>
          <w:bCs w:val="0"/>
        </w:rPr>
        <w:t>.</w:t>
      </w:r>
    </w:p>
    <w:p w14:paraId="4E3AA55C" w14:textId="2EB48B52" w:rsidR="00D17069" w:rsidRPr="00D17069" w:rsidRDefault="00D17069" w:rsidP="00B06F9A">
      <w:pPr>
        <w:pStyle w:val="Heading-Main"/>
        <w:spacing w:line="360" w:lineRule="auto"/>
        <w:ind w:firstLine="720"/>
        <w:rPr>
          <w:b w:val="0"/>
          <w:bCs w:val="0"/>
        </w:rPr>
      </w:pPr>
      <w:r w:rsidRPr="009055E3">
        <w:rPr>
          <w:b w:val="0"/>
          <w:bCs w:val="0"/>
        </w:rPr>
        <w:t>2.</w:t>
      </w:r>
      <w:r w:rsidR="00BC136E">
        <w:rPr>
          <w:b w:val="0"/>
          <w:bCs w:val="0"/>
        </w:rPr>
        <w:t>5</w:t>
      </w:r>
      <w:r w:rsidRPr="009055E3">
        <w:rPr>
          <w:b w:val="0"/>
          <w:bCs w:val="0"/>
        </w:rPr>
        <w:t xml:space="preserve"> Parameters optimized</w:t>
      </w:r>
    </w:p>
    <w:p w14:paraId="3A7C9A9B" w14:textId="77777777" w:rsidR="00DE6843" w:rsidRDefault="00D17069" w:rsidP="00B06F9A">
      <w:pPr>
        <w:pStyle w:val="Heading-Main"/>
        <w:spacing w:line="360" w:lineRule="auto"/>
        <w:ind w:firstLine="720"/>
        <w:rPr>
          <w:ins w:id="27" w:author="Kashif Mahmud" w:date="2021-08-13T09:42:00Z"/>
          <w:b w:val="0"/>
          <w:bCs w:val="0"/>
        </w:rPr>
      </w:pPr>
      <w:r w:rsidRPr="00D17069">
        <w:rPr>
          <w:b w:val="0"/>
          <w:bCs w:val="0"/>
        </w:rPr>
        <w:t xml:space="preserve">The </w:t>
      </w:r>
      <w:del w:id="28" w:author="Kashif Mahmud" w:date="2021-08-13T09:40:00Z">
        <w:r w:rsidRPr="00D17069" w:rsidDel="00DE6843">
          <w:rPr>
            <w:b w:val="0"/>
            <w:bCs w:val="0"/>
          </w:rPr>
          <w:delText xml:space="preserve">optimized </w:delText>
        </w:r>
      </w:del>
      <w:r w:rsidRPr="00D17069">
        <w:rPr>
          <w:b w:val="0"/>
          <w:bCs w:val="0"/>
        </w:rPr>
        <w:t xml:space="preserve">parameters </w:t>
      </w:r>
      <w:ins w:id="29" w:author="Kashif Mahmud" w:date="2021-08-13T09:40:00Z">
        <w:r w:rsidR="00DE6843">
          <w:rPr>
            <w:b w:val="0"/>
            <w:bCs w:val="0"/>
          </w:rPr>
          <w:t xml:space="preserve">to be </w:t>
        </w:r>
      </w:ins>
      <w:ins w:id="30" w:author="Kashif Mahmud" w:date="2021-08-13T09:41:00Z">
        <w:r w:rsidR="00DE6843" w:rsidRPr="00D17069">
          <w:rPr>
            <w:b w:val="0"/>
            <w:bCs w:val="0"/>
          </w:rPr>
          <w:t xml:space="preserve">optimized </w:t>
        </w:r>
      </w:ins>
      <w:r w:rsidRPr="00D17069">
        <w:rPr>
          <w:b w:val="0"/>
          <w:bCs w:val="0"/>
        </w:rPr>
        <w:t xml:space="preserve">are described in Table S1 with their prior values, </w:t>
      </w:r>
      <w:r w:rsidR="00947EFC">
        <w:rPr>
          <w:b w:val="0"/>
          <w:bCs w:val="0"/>
        </w:rPr>
        <w:t xml:space="preserve">prior </w:t>
      </w:r>
      <w:r w:rsidRPr="00D17069">
        <w:rPr>
          <w:b w:val="0"/>
          <w:bCs w:val="0"/>
        </w:rPr>
        <w:t>uncertainty</w:t>
      </w:r>
      <w:r w:rsidR="00947EFC">
        <w:rPr>
          <w:b w:val="0"/>
          <w:bCs w:val="0"/>
        </w:rPr>
        <w:t>,</w:t>
      </w:r>
      <w:r w:rsidRPr="00D17069">
        <w:rPr>
          <w:b w:val="0"/>
          <w:bCs w:val="0"/>
        </w:rPr>
        <w:t xml:space="preserve"> and </w:t>
      </w:r>
      <w:r w:rsidR="00947EFC">
        <w:rPr>
          <w:b w:val="0"/>
          <w:bCs w:val="0"/>
        </w:rPr>
        <w:t xml:space="preserve">upper and lower </w:t>
      </w:r>
      <w:r w:rsidRPr="00D17069">
        <w:rPr>
          <w:b w:val="0"/>
          <w:bCs w:val="0"/>
        </w:rPr>
        <w:t>bounds for different plant functional types</w:t>
      </w:r>
      <w:r w:rsidR="00947EFC">
        <w:rPr>
          <w:b w:val="0"/>
          <w:bCs w:val="0"/>
        </w:rPr>
        <w:t xml:space="preserve"> based on </w:t>
      </w:r>
      <w:r w:rsidR="00947EFC" w:rsidRPr="00D17069">
        <w:rPr>
          <w:b w:val="0"/>
          <w:bCs w:val="0"/>
        </w:rPr>
        <w:t>literature analysis, parameter databases and expert knowledge of the model equations</w:t>
      </w:r>
      <w:r w:rsidRPr="00D17069">
        <w:rPr>
          <w:b w:val="0"/>
          <w:bCs w:val="0"/>
        </w:rPr>
        <w:t xml:space="preserve">. Prior values are the default parameter values used in all non-optimized ORCHIDEE simulations. In the most past ORCHIDAS studies with previous versions of ORCHIDEE, only subsets of ORCHIDEE C cycle parameters have been optimized </w:t>
      </w:r>
      <w:r w:rsidRPr="004E08AE">
        <w:rPr>
          <w:b w:val="0"/>
          <w:bCs w:val="0"/>
        </w:rPr>
        <w:t>(</w:t>
      </w:r>
      <w:proofErr w:type="spellStart"/>
      <w:r w:rsidRPr="004E08AE">
        <w:rPr>
          <w:b w:val="0"/>
          <w:bCs w:val="0"/>
        </w:rPr>
        <w:t>Bastrikov</w:t>
      </w:r>
      <w:proofErr w:type="spellEnd"/>
      <w:r w:rsidRPr="004E08AE">
        <w:rPr>
          <w:b w:val="0"/>
          <w:bCs w:val="0"/>
        </w:rPr>
        <w:t xml:space="preserve"> et al., 2018; </w:t>
      </w:r>
      <w:proofErr w:type="spellStart"/>
      <w:r w:rsidRPr="004E08AE">
        <w:rPr>
          <w:b w:val="0"/>
          <w:bCs w:val="0"/>
        </w:rPr>
        <w:t>Kuppel</w:t>
      </w:r>
      <w:proofErr w:type="spellEnd"/>
      <w:r w:rsidRPr="004E08AE">
        <w:rPr>
          <w:b w:val="0"/>
          <w:bCs w:val="0"/>
        </w:rPr>
        <w:t xml:space="preserve"> et al., 2012, 2014; </w:t>
      </w:r>
      <w:proofErr w:type="spellStart"/>
      <w:r w:rsidRPr="004E08AE">
        <w:rPr>
          <w:b w:val="0"/>
          <w:bCs w:val="0"/>
        </w:rPr>
        <w:t>MacBean</w:t>
      </w:r>
      <w:proofErr w:type="spellEnd"/>
      <w:r w:rsidRPr="004E08AE">
        <w:rPr>
          <w:b w:val="0"/>
          <w:bCs w:val="0"/>
        </w:rPr>
        <w:t xml:space="preserve"> et al., 2015; </w:t>
      </w:r>
      <w:proofErr w:type="spellStart"/>
      <w:r w:rsidRPr="004E08AE">
        <w:rPr>
          <w:b w:val="0"/>
          <w:bCs w:val="0"/>
        </w:rPr>
        <w:t>MacBean</w:t>
      </w:r>
      <w:proofErr w:type="spellEnd"/>
      <w:r w:rsidRPr="004E08AE">
        <w:rPr>
          <w:b w:val="0"/>
          <w:bCs w:val="0"/>
        </w:rPr>
        <w:t xml:space="preserve"> et al., 2018; </w:t>
      </w:r>
      <w:proofErr w:type="spellStart"/>
      <w:r w:rsidRPr="004E08AE">
        <w:rPr>
          <w:b w:val="0"/>
          <w:bCs w:val="0"/>
        </w:rPr>
        <w:t>Santaren</w:t>
      </w:r>
      <w:proofErr w:type="spellEnd"/>
      <w:r w:rsidRPr="004E08AE">
        <w:rPr>
          <w:b w:val="0"/>
          <w:bCs w:val="0"/>
        </w:rPr>
        <w:t xml:space="preserve"> et al., 2007; </w:t>
      </w:r>
      <w:proofErr w:type="spellStart"/>
      <w:r w:rsidRPr="004E08AE">
        <w:rPr>
          <w:b w:val="0"/>
          <w:bCs w:val="0"/>
        </w:rPr>
        <w:t>Verbeeck</w:t>
      </w:r>
      <w:proofErr w:type="spellEnd"/>
      <w:r w:rsidRPr="004E08AE">
        <w:rPr>
          <w:b w:val="0"/>
          <w:bCs w:val="0"/>
        </w:rPr>
        <w:t xml:space="preserve"> et al., 2011)</w:t>
      </w:r>
      <w:r w:rsidRPr="00D17069">
        <w:rPr>
          <w:b w:val="0"/>
          <w:bCs w:val="0"/>
        </w:rPr>
        <w:t xml:space="preserve">. In this study, we considered all possible C cycle related ORCHIDEE parameters </w:t>
      </w:r>
      <w:r w:rsidR="00762F1E">
        <w:rPr>
          <w:b w:val="0"/>
          <w:bCs w:val="0"/>
        </w:rPr>
        <w:t>to fully explore all sources of parameter uncertainty that is contributing to uncertainties in modeled net</w:t>
      </w:r>
      <w:r w:rsidRPr="00D17069">
        <w:rPr>
          <w:b w:val="0"/>
          <w:bCs w:val="0"/>
        </w:rPr>
        <w:t xml:space="preserve"> and gross CO</w:t>
      </w:r>
      <w:r w:rsidRPr="00D17069">
        <w:rPr>
          <w:b w:val="0"/>
          <w:bCs w:val="0"/>
          <w:vertAlign w:val="subscript"/>
        </w:rPr>
        <w:t>2</w:t>
      </w:r>
      <w:r w:rsidRPr="00D17069">
        <w:rPr>
          <w:b w:val="0"/>
          <w:bCs w:val="0"/>
        </w:rPr>
        <w:t xml:space="preserve"> fluxes.</w:t>
      </w:r>
      <w:r w:rsidR="00762F1E">
        <w:rPr>
          <w:b w:val="0"/>
          <w:bCs w:val="0"/>
        </w:rPr>
        <w:t xml:space="preserve"> We further allowed weak </w:t>
      </w:r>
      <w:r w:rsidR="004474C7">
        <w:rPr>
          <w:b w:val="0"/>
          <w:bCs w:val="0"/>
        </w:rPr>
        <w:t xml:space="preserve">constraints in the DA system </w:t>
      </w:r>
      <w:r w:rsidR="00762F1E">
        <w:rPr>
          <w:b w:val="0"/>
          <w:bCs w:val="0"/>
        </w:rPr>
        <w:t>(i.e., large prior parameter bounds</w:t>
      </w:r>
      <w:r w:rsidR="004474C7">
        <w:rPr>
          <w:b w:val="0"/>
          <w:bCs w:val="0"/>
        </w:rPr>
        <w:t xml:space="preserve">, </w:t>
      </w:r>
      <w:r w:rsidR="0093217F">
        <w:rPr>
          <w:b w:val="0"/>
          <w:bCs w:val="0"/>
        </w:rPr>
        <w:t xml:space="preserve">albeit </w:t>
      </w:r>
      <w:r w:rsidR="00762F1E">
        <w:rPr>
          <w:b w:val="0"/>
          <w:bCs w:val="0"/>
        </w:rPr>
        <w:t xml:space="preserve">within realistic limits) </w:t>
      </w:r>
      <w:r w:rsidR="004474C7">
        <w:rPr>
          <w:b w:val="0"/>
          <w:bCs w:val="0"/>
        </w:rPr>
        <w:t>because</w:t>
      </w:r>
      <w:r w:rsidR="00762F1E">
        <w:rPr>
          <w:b w:val="0"/>
          <w:bCs w:val="0"/>
        </w:rPr>
        <w:t xml:space="preserve"> the main objective of our study was to determine if parameter calibration can account for model-data errors</w:t>
      </w:r>
      <w:r w:rsidR="004474C7">
        <w:rPr>
          <w:b w:val="0"/>
          <w:bCs w:val="0"/>
        </w:rPr>
        <w:t xml:space="preserve"> and to use our assimilation scenario tests to identify which processes are responsible for model-data errors.</w:t>
      </w:r>
      <w:r w:rsidRPr="00D17069">
        <w:rPr>
          <w:b w:val="0"/>
          <w:bCs w:val="0"/>
        </w:rPr>
        <w:t xml:space="preserve"> </w:t>
      </w:r>
    </w:p>
    <w:p w14:paraId="1EF840FE" w14:textId="3A286377" w:rsidR="00D17069" w:rsidRPr="00D17069" w:rsidRDefault="00D17069" w:rsidP="00B06F9A">
      <w:pPr>
        <w:pStyle w:val="Heading-Main"/>
        <w:spacing w:line="360" w:lineRule="auto"/>
        <w:ind w:firstLine="720"/>
        <w:rPr>
          <w:b w:val="0"/>
          <w:bCs w:val="0"/>
        </w:rPr>
      </w:pPr>
      <w:r w:rsidRPr="00D17069">
        <w:rPr>
          <w:b w:val="0"/>
          <w:bCs w:val="0"/>
        </w:rPr>
        <w:t xml:space="preserve">We selected all 102 parameters and divided them into four classes, controlling the main C cycle and plant physiological processes </w:t>
      </w:r>
      <w:proofErr w:type="gramStart"/>
      <w:r w:rsidRPr="00D17069">
        <w:rPr>
          <w:b w:val="0"/>
          <w:bCs w:val="0"/>
        </w:rPr>
        <w:t>i.e.</w:t>
      </w:r>
      <w:proofErr w:type="gramEnd"/>
      <w:r w:rsidRPr="00D17069">
        <w:rPr>
          <w:b w:val="0"/>
          <w:bCs w:val="0"/>
        </w:rPr>
        <w:t xml:space="preserve"> photosynthesis, conductance, phenology and post C uptake. This resulted in 31 parameters related to photosynthesis, 42 to phenology, 16 to post C uptake (C allocation, respiration, biomass and soil turnover), and 13 related to conductance. In a preliminary study, we tested at several SW US sites (US-</w:t>
      </w:r>
      <w:proofErr w:type="spellStart"/>
      <w:r w:rsidRPr="00D17069">
        <w:rPr>
          <w:b w:val="0"/>
          <w:bCs w:val="0"/>
        </w:rPr>
        <w:t>Vcp</w:t>
      </w:r>
      <w:proofErr w:type="spellEnd"/>
      <w:r w:rsidRPr="00D17069">
        <w:rPr>
          <w:b w:val="0"/>
          <w:bCs w:val="0"/>
        </w:rPr>
        <w:t>, US-</w:t>
      </w:r>
      <w:proofErr w:type="spellStart"/>
      <w:r w:rsidRPr="00D17069">
        <w:rPr>
          <w:b w:val="0"/>
          <w:bCs w:val="0"/>
        </w:rPr>
        <w:t>Mpj</w:t>
      </w:r>
      <w:proofErr w:type="spellEnd"/>
      <w:r w:rsidRPr="00D17069">
        <w:rPr>
          <w:b w:val="0"/>
          <w:bCs w:val="0"/>
        </w:rPr>
        <w:t>, US-</w:t>
      </w:r>
      <w:proofErr w:type="spellStart"/>
      <w:r w:rsidRPr="00D17069">
        <w:rPr>
          <w:b w:val="0"/>
          <w:bCs w:val="0"/>
        </w:rPr>
        <w:t>Fuf</w:t>
      </w:r>
      <w:proofErr w:type="spellEnd"/>
      <w:r w:rsidRPr="00D17069">
        <w:rPr>
          <w:b w:val="0"/>
          <w:bCs w:val="0"/>
        </w:rPr>
        <w:t>, US-</w:t>
      </w:r>
      <w:proofErr w:type="spellStart"/>
      <w:r w:rsidRPr="00D17069">
        <w:rPr>
          <w:b w:val="0"/>
          <w:bCs w:val="0"/>
        </w:rPr>
        <w:t>Wkg</w:t>
      </w:r>
      <w:proofErr w:type="spellEnd"/>
      <w:r w:rsidRPr="00D17069">
        <w:rPr>
          <w:b w:val="0"/>
          <w:bCs w:val="0"/>
        </w:rPr>
        <w:t>, US-</w:t>
      </w:r>
      <w:proofErr w:type="spellStart"/>
      <w:r w:rsidRPr="00D17069">
        <w:rPr>
          <w:b w:val="0"/>
          <w:bCs w:val="0"/>
        </w:rPr>
        <w:t>Whs</w:t>
      </w:r>
      <w:proofErr w:type="spellEnd"/>
      <w:r w:rsidRPr="00D17069">
        <w:rPr>
          <w:b w:val="0"/>
          <w:bCs w:val="0"/>
        </w:rPr>
        <w:t xml:space="preserve">, US-Seg) the sensitivity of the ecosystem fluxes (NEE, GPP and </w:t>
      </w:r>
      <w:proofErr w:type="spellStart"/>
      <w:r w:rsidRPr="00D17069">
        <w:rPr>
          <w:b w:val="0"/>
          <w:bCs w:val="0"/>
        </w:rPr>
        <w:t>R</w:t>
      </w:r>
      <w:r w:rsidRPr="00D17069">
        <w:rPr>
          <w:b w:val="0"/>
          <w:bCs w:val="0"/>
          <w:vertAlign w:val="subscript"/>
        </w:rPr>
        <w:t>eco</w:t>
      </w:r>
      <w:proofErr w:type="spellEnd"/>
      <w:r w:rsidRPr="00D17069">
        <w:rPr>
          <w:b w:val="0"/>
          <w:bCs w:val="0"/>
        </w:rPr>
        <w:t xml:space="preserve">) when optimizing all model parameters and when we just optimized subsets of the parameters related to each of the main processes. This test showed no significant optimization improvement by adding the conductance related parameters (results not shown here), and thus we did not include those parameters for all final optimizations presented in this study, leaving a total of 89 optimized parameters for each site. Documentation on the parameters can be accessed via ORCHIDEE webpage (https://forge.ipsl.jussieu.fr/orchidee/wiki/Documentation/OrchideeParameters, last </w:t>
      </w:r>
      <w:r w:rsidRPr="00D17069">
        <w:rPr>
          <w:b w:val="0"/>
          <w:bCs w:val="0"/>
        </w:rPr>
        <w:lastRenderedPageBreak/>
        <w:t xml:space="preserve">access: 04 January 2021). The prior uncertainty </w:t>
      </w:r>
      <w:r w:rsidR="003757FC">
        <w:rPr>
          <w:b w:val="0"/>
          <w:bCs w:val="0"/>
        </w:rPr>
        <w:t>wa</w:t>
      </w:r>
      <w:r w:rsidR="003757FC" w:rsidRPr="00D17069">
        <w:rPr>
          <w:b w:val="0"/>
          <w:bCs w:val="0"/>
        </w:rPr>
        <w:t xml:space="preserve">s </w:t>
      </w:r>
      <w:r w:rsidRPr="00D17069">
        <w:rPr>
          <w:b w:val="0"/>
          <w:bCs w:val="0"/>
        </w:rPr>
        <w:t xml:space="preserve">set to 40% of the </w:t>
      </w:r>
      <w:r w:rsidR="00947EFC">
        <w:rPr>
          <w:b w:val="0"/>
          <w:bCs w:val="0"/>
        </w:rPr>
        <w:t>bounds</w:t>
      </w:r>
      <w:r w:rsidRPr="00D17069">
        <w:rPr>
          <w:b w:val="0"/>
          <w:bCs w:val="0"/>
        </w:rPr>
        <w:t xml:space="preserve"> for each parameter following previous ORCHIDAS studies </w:t>
      </w:r>
      <w:r w:rsidRPr="004E08AE">
        <w:rPr>
          <w:b w:val="0"/>
          <w:bCs w:val="0"/>
        </w:rPr>
        <w:t>(</w:t>
      </w:r>
      <w:proofErr w:type="spellStart"/>
      <w:r w:rsidRPr="004E08AE">
        <w:rPr>
          <w:b w:val="0"/>
          <w:bCs w:val="0"/>
        </w:rPr>
        <w:t>Kuppel</w:t>
      </w:r>
      <w:proofErr w:type="spellEnd"/>
      <w:r w:rsidRPr="004E08AE">
        <w:rPr>
          <w:b w:val="0"/>
          <w:bCs w:val="0"/>
        </w:rPr>
        <w:t xml:space="preserve"> et al., 2012; </w:t>
      </w:r>
      <w:proofErr w:type="spellStart"/>
      <w:r w:rsidRPr="004E08AE">
        <w:rPr>
          <w:b w:val="0"/>
          <w:bCs w:val="0"/>
        </w:rPr>
        <w:t>MacBean</w:t>
      </w:r>
      <w:proofErr w:type="spellEnd"/>
      <w:r w:rsidRPr="004E08AE">
        <w:rPr>
          <w:b w:val="0"/>
          <w:bCs w:val="0"/>
        </w:rPr>
        <w:t xml:space="preserve"> et al., 2015)</w:t>
      </w:r>
      <w:r w:rsidRPr="00D17069">
        <w:rPr>
          <w:b w:val="0"/>
          <w:bCs w:val="0"/>
        </w:rPr>
        <w:t>.</w:t>
      </w:r>
    </w:p>
    <w:p w14:paraId="79BA1562" w14:textId="2F49FF35" w:rsidR="00D17069" w:rsidRPr="00D17069" w:rsidRDefault="00D17069" w:rsidP="00B06F9A">
      <w:pPr>
        <w:pStyle w:val="Heading-Main"/>
        <w:spacing w:line="360" w:lineRule="auto"/>
        <w:ind w:firstLine="720"/>
        <w:rPr>
          <w:b w:val="0"/>
          <w:bCs w:val="0"/>
        </w:rPr>
      </w:pPr>
      <w:r w:rsidRPr="009055E3">
        <w:rPr>
          <w:b w:val="0"/>
          <w:bCs w:val="0"/>
        </w:rPr>
        <w:t>2.</w:t>
      </w:r>
      <w:r w:rsidR="00BC136E">
        <w:rPr>
          <w:b w:val="0"/>
          <w:bCs w:val="0"/>
        </w:rPr>
        <w:t>6</w:t>
      </w:r>
      <w:r w:rsidRPr="009055E3">
        <w:rPr>
          <w:b w:val="0"/>
          <w:bCs w:val="0"/>
        </w:rPr>
        <w:t xml:space="preserve"> </w:t>
      </w:r>
      <w:r w:rsidRPr="00D17069">
        <w:rPr>
          <w:b w:val="0"/>
          <w:bCs w:val="0"/>
        </w:rPr>
        <w:t>Assimilation Scenarios</w:t>
      </w:r>
    </w:p>
    <w:p w14:paraId="66195C8B" w14:textId="7C656F11" w:rsidR="00330371" w:rsidRPr="00330371" w:rsidRDefault="00D17069" w:rsidP="00330371">
      <w:pPr>
        <w:pStyle w:val="Heading-Main"/>
        <w:spacing w:line="360" w:lineRule="auto"/>
        <w:ind w:firstLine="720"/>
        <w:rPr>
          <w:ins w:id="31" w:author="Kashif Mahmud" w:date="2021-08-26T14:42:00Z"/>
          <w:b w:val="0"/>
          <w:bCs w:val="0"/>
        </w:rPr>
      </w:pPr>
      <w:r w:rsidRPr="00D17069">
        <w:rPr>
          <w:b w:val="0"/>
          <w:bCs w:val="0"/>
        </w:rPr>
        <w:t xml:space="preserve">We conducted </w:t>
      </w:r>
      <w:del w:id="32" w:author="Kashif Mahmud" w:date="2021-08-13T10:03:00Z">
        <w:r w:rsidRPr="00D17069" w:rsidDel="00DE6843">
          <w:rPr>
            <w:b w:val="0"/>
            <w:bCs w:val="0"/>
          </w:rPr>
          <w:delText xml:space="preserve">several </w:delText>
        </w:r>
      </w:del>
      <w:ins w:id="33" w:author="Kashif Mahmud" w:date="2021-08-13T10:03:00Z">
        <w:r w:rsidR="00DE6843" w:rsidRPr="00D17069">
          <w:rPr>
            <w:b w:val="0"/>
            <w:bCs w:val="0"/>
          </w:rPr>
          <w:t>seve</w:t>
        </w:r>
        <w:r w:rsidR="00DE6843">
          <w:rPr>
            <w:b w:val="0"/>
            <w:bCs w:val="0"/>
          </w:rPr>
          <w:t>n</w:t>
        </w:r>
        <w:r w:rsidR="00DE6843" w:rsidRPr="00D17069">
          <w:rPr>
            <w:b w:val="0"/>
            <w:bCs w:val="0"/>
          </w:rPr>
          <w:t xml:space="preserve"> </w:t>
        </w:r>
      </w:ins>
      <w:r w:rsidRPr="00D17069">
        <w:rPr>
          <w:b w:val="0"/>
          <w:bCs w:val="0"/>
        </w:rPr>
        <w:t xml:space="preserve">different </w:t>
      </w:r>
      <w:r w:rsidR="00424D63">
        <w:rPr>
          <w:b w:val="0"/>
          <w:bCs w:val="0"/>
        </w:rPr>
        <w:t xml:space="preserve">assimilation scenarios </w:t>
      </w:r>
      <w:r w:rsidRPr="00D17069">
        <w:rPr>
          <w:b w:val="0"/>
          <w:bCs w:val="0"/>
        </w:rPr>
        <w:t>to identify which processes (and their related parameters) are potentially causing model-data discrepancies (listed in Table 2). We grouped the optimizations based on various parameters set to optimize; therefore, we tested 7 assimilation scenarios (P1 – P7): P1 included all 89 parameters, whereas each consecutive scenario (P2 – P7) optimized different subsets of parameters related to each of the main C cycle processes (Table 2). The parameters that were not optimized were set to their default (prior) value. Comparing the P1 to P7 assimilation scenarios allows us to determine which sets of parameters (</w:t>
      </w:r>
      <w:proofErr w:type="gramStart"/>
      <w:r w:rsidRPr="00D17069">
        <w:rPr>
          <w:b w:val="0"/>
          <w:bCs w:val="0"/>
        </w:rPr>
        <w:t>i.e.</w:t>
      </w:r>
      <w:proofErr w:type="gramEnd"/>
      <w:r w:rsidRPr="00D17069">
        <w:rPr>
          <w:b w:val="0"/>
          <w:bCs w:val="0"/>
        </w:rPr>
        <w:t xml:space="preserve"> specific processes) are contributing most to the improvement in fluxes as a result of the </w:t>
      </w:r>
      <w:r w:rsidRPr="003C61CD">
        <w:rPr>
          <w:b w:val="0"/>
          <w:bCs w:val="0"/>
        </w:rPr>
        <w:t>parameter optimizations</w:t>
      </w:r>
      <w:r w:rsidR="00424D63">
        <w:rPr>
          <w:b w:val="0"/>
          <w:bCs w:val="0"/>
        </w:rPr>
        <w:t xml:space="preserve"> and therefore provides insight into which model processes may need further modification</w:t>
      </w:r>
      <w:r w:rsidR="00DD3ABC">
        <w:rPr>
          <w:b w:val="0"/>
          <w:bCs w:val="0"/>
        </w:rPr>
        <w:t xml:space="preserve"> or development</w:t>
      </w:r>
      <w:r w:rsidRPr="003C61CD">
        <w:rPr>
          <w:b w:val="0"/>
          <w:bCs w:val="0"/>
        </w:rPr>
        <w:t>.</w:t>
      </w:r>
      <w:r w:rsidR="003C61CD" w:rsidRPr="003C61CD">
        <w:rPr>
          <w:b w:val="0"/>
          <w:bCs w:val="0"/>
          <w:color w:val="000000"/>
        </w:rPr>
        <w:t xml:space="preserve"> </w:t>
      </w:r>
      <w:r w:rsidR="003C61CD" w:rsidRPr="003C61CD">
        <w:rPr>
          <w:b w:val="0"/>
          <w:bCs w:val="0"/>
        </w:rPr>
        <w:t>See Table S1 for groupings of model parameters according to specific processes.</w:t>
      </w:r>
      <w:r w:rsidR="00330371">
        <w:rPr>
          <w:b w:val="0"/>
          <w:bCs w:val="0"/>
        </w:rPr>
        <w:t xml:space="preserve"> </w:t>
      </w:r>
      <w:ins w:id="34" w:author="Kashif Mahmud" w:date="2021-08-26T14:42:00Z">
        <w:r w:rsidR="00330371">
          <w:rPr>
            <w:b w:val="0"/>
            <w:bCs w:val="0"/>
          </w:rPr>
          <w:t>We excluded the last</w:t>
        </w:r>
        <w:r w:rsidR="00330371" w:rsidRPr="00330371">
          <w:rPr>
            <w:b w:val="0"/>
            <w:bCs w:val="0"/>
          </w:rPr>
          <w:t xml:space="preserve"> year of data per site </w:t>
        </w:r>
      </w:ins>
      <w:ins w:id="35" w:author="Kashif Mahmud" w:date="2021-08-26T14:43:00Z">
        <w:r w:rsidR="00330371">
          <w:rPr>
            <w:b w:val="0"/>
            <w:bCs w:val="0"/>
          </w:rPr>
          <w:t xml:space="preserve">in the assimilation exercise </w:t>
        </w:r>
      </w:ins>
      <w:ins w:id="36" w:author="Kashif Mahmud" w:date="2021-08-26T14:42:00Z">
        <w:r w:rsidR="00330371" w:rsidRPr="00330371">
          <w:rPr>
            <w:b w:val="0"/>
            <w:bCs w:val="0"/>
          </w:rPr>
          <w:t>to</w:t>
        </w:r>
        <w:r w:rsidR="00330371">
          <w:rPr>
            <w:b w:val="0"/>
            <w:bCs w:val="0"/>
          </w:rPr>
          <w:t xml:space="preserve"> </w:t>
        </w:r>
      </w:ins>
      <w:ins w:id="37" w:author="Kashif Mahmud" w:date="2021-08-26T14:43:00Z">
        <w:r w:rsidR="00330371">
          <w:rPr>
            <w:b w:val="0"/>
            <w:bCs w:val="0"/>
          </w:rPr>
          <w:t>investigate independent evaluation of calibrated parameter values</w:t>
        </w:r>
      </w:ins>
      <w:ins w:id="38" w:author="Kashif Mahmud" w:date="2021-08-26T14:45:00Z">
        <w:r w:rsidR="00330371">
          <w:rPr>
            <w:b w:val="0"/>
            <w:bCs w:val="0"/>
          </w:rPr>
          <w:t xml:space="preserve"> utilizing those data</w:t>
        </w:r>
      </w:ins>
      <w:ins w:id="39" w:author="Kashif Mahmud" w:date="2021-08-26T14:43:00Z">
        <w:r w:rsidR="00330371">
          <w:rPr>
            <w:b w:val="0"/>
            <w:bCs w:val="0"/>
          </w:rPr>
          <w:t xml:space="preserve">. </w:t>
        </w:r>
      </w:ins>
    </w:p>
    <w:p w14:paraId="173930E6" w14:textId="5CA0BCA4" w:rsidR="00D17069" w:rsidRPr="003C61CD" w:rsidRDefault="00D17069" w:rsidP="00330371">
      <w:pPr>
        <w:pStyle w:val="Heading-Main"/>
        <w:spacing w:line="360" w:lineRule="auto"/>
        <w:ind w:firstLine="720"/>
      </w:pPr>
    </w:p>
    <w:p w14:paraId="6A517035" w14:textId="1A0C8AF8" w:rsidR="00A70149" w:rsidRPr="00A70149" w:rsidRDefault="00A70149" w:rsidP="00EC5748">
      <w:pPr>
        <w:pStyle w:val="Heading-Main"/>
      </w:pPr>
      <w:r w:rsidRPr="00A70149">
        <w:t>Table 2</w:t>
      </w:r>
      <w:r w:rsidRPr="009055E3">
        <w:t>.</w:t>
      </w:r>
      <w:r w:rsidRPr="00A70149">
        <w:t xml:space="preserve"> </w:t>
      </w:r>
      <w:r w:rsidRPr="00A70149">
        <w:rPr>
          <w:b w:val="0"/>
          <w:bCs w:val="0"/>
        </w:rPr>
        <w:t>Description of the different assimilation scenarios conducted in this study. The included parameter group(s) and numbers of parameters for each assimilation scenario are given. Parameters of each subgroup are listed in Table S1.</w:t>
      </w:r>
    </w:p>
    <w:tbl>
      <w:tblPr>
        <w:tblW w:w="934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1515"/>
        <w:gridCol w:w="5745"/>
        <w:gridCol w:w="2085"/>
      </w:tblGrid>
      <w:tr w:rsidR="00A70149" w:rsidRPr="009055E3" w14:paraId="04FC839A" w14:textId="77777777" w:rsidTr="004E08AE">
        <w:trPr>
          <w:trHeight w:hRule="exact" w:val="346"/>
        </w:trPr>
        <w:tc>
          <w:tcPr>
            <w:tcW w:w="1515" w:type="dxa"/>
            <w:tcMar>
              <w:top w:w="100" w:type="dxa"/>
              <w:left w:w="100" w:type="dxa"/>
              <w:bottom w:w="100" w:type="dxa"/>
              <w:right w:w="100" w:type="dxa"/>
            </w:tcMar>
          </w:tcPr>
          <w:p w14:paraId="70311046" w14:textId="77777777" w:rsidR="00A70149" w:rsidRPr="009055E3" w:rsidRDefault="00A70149" w:rsidP="00B06F9A">
            <w:pPr>
              <w:spacing w:before="100" w:beforeAutospacing="1" w:after="100" w:afterAutospacing="1" w:line="360" w:lineRule="auto"/>
              <w:jc w:val="both"/>
              <w:rPr>
                <w:rFonts w:eastAsia="Times"/>
              </w:rPr>
            </w:pPr>
            <w:r w:rsidRPr="009055E3">
              <w:rPr>
                <w:rFonts w:eastAsia="Times"/>
              </w:rPr>
              <w:t>Optimization</w:t>
            </w:r>
          </w:p>
        </w:tc>
        <w:tc>
          <w:tcPr>
            <w:tcW w:w="5745" w:type="dxa"/>
            <w:tcMar>
              <w:top w:w="100" w:type="dxa"/>
              <w:left w:w="100" w:type="dxa"/>
              <w:bottom w:w="100" w:type="dxa"/>
              <w:right w:w="100" w:type="dxa"/>
            </w:tcMar>
          </w:tcPr>
          <w:p w14:paraId="254A3B47" w14:textId="77777777" w:rsidR="00A70149" w:rsidRPr="009055E3" w:rsidRDefault="00A70149" w:rsidP="00B06F9A">
            <w:pPr>
              <w:spacing w:before="100" w:beforeAutospacing="1" w:after="100" w:afterAutospacing="1" w:line="360" w:lineRule="auto"/>
              <w:jc w:val="both"/>
              <w:rPr>
                <w:rFonts w:eastAsia="Times"/>
              </w:rPr>
            </w:pPr>
            <w:r w:rsidRPr="009055E3">
              <w:rPr>
                <w:rFonts w:eastAsia="Times"/>
              </w:rPr>
              <w:t>Parameters included</w:t>
            </w:r>
          </w:p>
        </w:tc>
        <w:tc>
          <w:tcPr>
            <w:tcW w:w="2085" w:type="dxa"/>
            <w:tcMar>
              <w:top w:w="100" w:type="dxa"/>
              <w:left w:w="100" w:type="dxa"/>
              <w:bottom w:w="100" w:type="dxa"/>
              <w:right w:w="100" w:type="dxa"/>
            </w:tcMar>
          </w:tcPr>
          <w:p w14:paraId="2BD0D15C" w14:textId="77777777" w:rsidR="00A70149" w:rsidRPr="009055E3" w:rsidRDefault="00A70149" w:rsidP="00B06F9A">
            <w:pPr>
              <w:spacing w:before="100" w:beforeAutospacing="1" w:after="100" w:afterAutospacing="1" w:line="360" w:lineRule="auto"/>
              <w:jc w:val="both"/>
              <w:rPr>
                <w:rFonts w:eastAsia="Times"/>
              </w:rPr>
            </w:pPr>
            <w:r w:rsidRPr="009055E3">
              <w:rPr>
                <w:rFonts w:eastAsia="Times"/>
              </w:rPr>
              <w:t>Number of parameters</w:t>
            </w:r>
          </w:p>
        </w:tc>
      </w:tr>
      <w:tr w:rsidR="00A70149" w:rsidRPr="009055E3" w14:paraId="6242DD09" w14:textId="77777777" w:rsidTr="004E08AE">
        <w:trPr>
          <w:trHeight w:hRule="exact" w:val="346"/>
        </w:trPr>
        <w:tc>
          <w:tcPr>
            <w:tcW w:w="1515" w:type="dxa"/>
            <w:tcMar>
              <w:top w:w="100" w:type="dxa"/>
              <w:left w:w="100" w:type="dxa"/>
              <w:bottom w:w="100" w:type="dxa"/>
              <w:right w:w="100" w:type="dxa"/>
            </w:tcMar>
          </w:tcPr>
          <w:p w14:paraId="665161DE" w14:textId="77777777" w:rsidR="00A70149" w:rsidRPr="009055E3" w:rsidRDefault="00A70149" w:rsidP="00B06F9A">
            <w:pPr>
              <w:spacing w:before="100" w:beforeAutospacing="1" w:after="100" w:afterAutospacing="1" w:line="360" w:lineRule="auto"/>
              <w:jc w:val="both"/>
              <w:rPr>
                <w:rFonts w:eastAsia="Times"/>
              </w:rPr>
            </w:pPr>
            <w:r w:rsidRPr="009055E3">
              <w:rPr>
                <w:rFonts w:eastAsia="Times"/>
              </w:rPr>
              <w:t>P1</w:t>
            </w:r>
          </w:p>
        </w:tc>
        <w:tc>
          <w:tcPr>
            <w:tcW w:w="5745" w:type="dxa"/>
            <w:tcMar>
              <w:top w:w="100" w:type="dxa"/>
              <w:left w:w="100" w:type="dxa"/>
              <w:bottom w:w="100" w:type="dxa"/>
              <w:right w:w="100" w:type="dxa"/>
            </w:tcMar>
          </w:tcPr>
          <w:p w14:paraId="5B2460F5" w14:textId="77777777" w:rsidR="00A70149" w:rsidRPr="009055E3" w:rsidRDefault="00A70149" w:rsidP="00B06F9A">
            <w:pPr>
              <w:spacing w:before="100" w:beforeAutospacing="1" w:after="100" w:afterAutospacing="1" w:line="360" w:lineRule="auto"/>
              <w:jc w:val="both"/>
              <w:rPr>
                <w:rFonts w:eastAsia="Times"/>
              </w:rPr>
            </w:pPr>
            <w:r w:rsidRPr="009055E3">
              <w:rPr>
                <w:rFonts w:eastAsia="Times"/>
              </w:rPr>
              <w:t>All parameters (Phenology, Photosynthesis and Post C uptake)</w:t>
            </w:r>
          </w:p>
        </w:tc>
        <w:tc>
          <w:tcPr>
            <w:tcW w:w="2085" w:type="dxa"/>
            <w:tcMar>
              <w:top w:w="100" w:type="dxa"/>
              <w:left w:w="100" w:type="dxa"/>
              <w:bottom w:w="100" w:type="dxa"/>
              <w:right w:w="100" w:type="dxa"/>
            </w:tcMar>
          </w:tcPr>
          <w:p w14:paraId="1DA872A5" w14:textId="2E3E042D" w:rsidR="00A70149" w:rsidRPr="009055E3" w:rsidRDefault="00A70149" w:rsidP="00B06F9A">
            <w:pPr>
              <w:spacing w:before="100" w:beforeAutospacing="1" w:after="100" w:afterAutospacing="1" w:line="360" w:lineRule="auto"/>
              <w:jc w:val="both"/>
              <w:rPr>
                <w:rFonts w:eastAsia="Times"/>
              </w:rPr>
            </w:pPr>
            <w:del w:id="40" w:author="Kashif Mahmud" w:date="2021-08-13T10:32:00Z">
              <w:r w:rsidRPr="009055E3" w:rsidDel="00C324A7">
                <w:rPr>
                  <w:rFonts w:eastAsia="Times"/>
                </w:rPr>
                <w:delText>~</w:delText>
              </w:r>
            </w:del>
            <w:r w:rsidRPr="009055E3">
              <w:rPr>
                <w:rFonts w:eastAsia="Times"/>
              </w:rPr>
              <w:t>8</w:t>
            </w:r>
            <w:ins w:id="41" w:author="Kashif Mahmud" w:date="2021-08-13T10:32:00Z">
              <w:r w:rsidR="00C324A7">
                <w:rPr>
                  <w:rFonts w:eastAsia="Times"/>
                </w:rPr>
                <w:t>7</w:t>
              </w:r>
            </w:ins>
            <w:del w:id="42" w:author="Kashif Mahmud" w:date="2021-08-13T10:32:00Z">
              <w:r w:rsidRPr="009055E3" w:rsidDel="00C324A7">
                <w:rPr>
                  <w:rFonts w:eastAsia="Times"/>
                </w:rPr>
                <w:delText>5</w:delText>
              </w:r>
            </w:del>
          </w:p>
        </w:tc>
      </w:tr>
      <w:tr w:rsidR="00A70149" w:rsidRPr="009055E3" w14:paraId="599152CD" w14:textId="77777777" w:rsidTr="004E08AE">
        <w:trPr>
          <w:trHeight w:hRule="exact" w:val="346"/>
        </w:trPr>
        <w:tc>
          <w:tcPr>
            <w:tcW w:w="1515" w:type="dxa"/>
            <w:tcMar>
              <w:top w:w="100" w:type="dxa"/>
              <w:left w:w="100" w:type="dxa"/>
              <w:bottom w:w="100" w:type="dxa"/>
              <w:right w:w="100" w:type="dxa"/>
            </w:tcMar>
          </w:tcPr>
          <w:p w14:paraId="3A268BD8" w14:textId="77777777" w:rsidR="00A70149" w:rsidRPr="009055E3" w:rsidRDefault="00A70149" w:rsidP="00B06F9A">
            <w:pPr>
              <w:spacing w:before="100" w:beforeAutospacing="1" w:after="100" w:afterAutospacing="1" w:line="360" w:lineRule="auto"/>
              <w:jc w:val="both"/>
              <w:rPr>
                <w:rFonts w:eastAsia="Times"/>
              </w:rPr>
            </w:pPr>
            <w:r w:rsidRPr="009055E3">
              <w:rPr>
                <w:rFonts w:eastAsia="Times"/>
              </w:rPr>
              <w:t>P2</w:t>
            </w:r>
          </w:p>
        </w:tc>
        <w:tc>
          <w:tcPr>
            <w:tcW w:w="5745" w:type="dxa"/>
            <w:tcMar>
              <w:top w:w="100" w:type="dxa"/>
              <w:left w:w="100" w:type="dxa"/>
              <w:bottom w:w="100" w:type="dxa"/>
              <w:right w:w="100" w:type="dxa"/>
            </w:tcMar>
          </w:tcPr>
          <w:p w14:paraId="73CFB4AF" w14:textId="77777777" w:rsidR="00A70149" w:rsidRPr="009055E3" w:rsidRDefault="00A70149" w:rsidP="00B06F9A">
            <w:pPr>
              <w:spacing w:before="100" w:beforeAutospacing="1" w:after="100" w:afterAutospacing="1" w:line="360" w:lineRule="auto"/>
              <w:jc w:val="both"/>
              <w:rPr>
                <w:rFonts w:eastAsia="Times"/>
              </w:rPr>
            </w:pPr>
            <w:r w:rsidRPr="009055E3">
              <w:rPr>
                <w:rFonts w:eastAsia="Times"/>
              </w:rPr>
              <w:t>Phenology and Photosynthesis</w:t>
            </w:r>
          </w:p>
        </w:tc>
        <w:tc>
          <w:tcPr>
            <w:tcW w:w="2085" w:type="dxa"/>
            <w:tcMar>
              <w:top w:w="100" w:type="dxa"/>
              <w:left w:w="100" w:type="dxa"/>
              <w:bottom w:w="100" w:type="dxa"/>
              <w:right w:w="100" w:type="dxa"/>
            </w:tcMar>
          </w:tcPr>
          <w:p w14:paraId="025387E7" w14:textId="30BF8A2C" w:rsidR="00A70149" w:rsidRPr="009055E3" w:rsidRDefault="00A70149" w:rsidP="00B06F9A">
            <w:pPr>
              <w:spacing w:before="100" w:beforeAutospacing="1" w:after="100" w:afterAutospacing="1" w:line="360" w:lineRule="auto"/>
              <w:jc w:val="both"/>
              <w:rPr>
                <w:rFonts w:eastAsia="Times"/>
              </w:rPr>
            </w:pPr>
            <w:del w:id="43" w:author="Kashif Mahmud" w:date="2021-08-13T10:32:00Z">
              <w:r w:rsidRPr="009055E3" w:rsidDel="00C324A7">
                <w:rPr>
                  <w:rFonts w:eastAsia="Times"/>
                </w:rPr>
                <w:delText>~</w:delText>
              </w:r>
            </w:del>
            <w:r w:rsidRPr="009055E3">
              <w:rPr>
                <w:rFonts w:eastAsia="Times"/>
              </w:rPr>
              <w:t>7</w:t>
            </w:r>
            <w:ins w:id="44" w:author="Kashif Mahmud" w:date="2021-08-13T10:32:00Z">
              <w:r w:rsidR="00C324A7">
                <w:rPr>
                  <w:rFonts w:eastAsia="Times"/>
                </w:rPr>
                <w:t>2</w:t>
              </w:r>
            </w:ins>
            <w:del w:id="45" w:author="Kashif Mahmud" w:date="2021-08-13T10:32:00Z">
              <w:r w:rsidRPr="009055E3" w:rsidDel="00C324A7">
                <w:rPr>
                  <w:rFonts w:eastAsia="Times"/>
                </w:rPr>
                <w:delText>0</w:delText>
              </w:r>
            </w:del>
          </w:p>
        </w:tc>
      </w:tr>
      <w:tr w:rsidR="00A70149" w:rsidRPr="009055E3" w14:paraId="6152AD5B" w14:textId="77777777" w:rsidTr="004E08AE">
        <w:trPr>
          <w:trHeight w:hRule="exact" w:val="346"/>
        </w:trPr>
        <w:tc>
          <w:tcPr>
            <w:tcW w:w="1515" w:type="dxa"/>
            <w:tcMar>
              <w:top w:w="100" w:type="dxa"/>
              <w:left w:w="100" w:type="dxa"/>
              <w:bottom w:w="100" w:type="dxa"/>
              <w:right w:w="100" w:type="dxa"/>
            </w:tcMar>
          </w:tcPr>
          <w:p w14:paraId="372270EC" w14:textId="77777777" w:rsidR="00A70149" w:rsidRPr="009055E3" w:rsidRDefault="00A70149" w:rsidP="00B06F9A">
            <w:pPr>
              <w:spacing w:before="100" w:beforeAutospacing="1" w:after="100" w:afterAutospacing="1" w:line="360" w:lineRule="auto"/>
              <w:jc w:val="both"/>
              <w:rPr>
                <w:rFonts w:eastAsia="Times"/>
              </w:rPr>
            </w:pPr>
            <w:r w:rsidRPr="009055E3">
              <w:rPr>
                <w:rFonts w:eastAsia="Times"/>
              </w:rPr>
              <w:t>P3</w:t>
            </w:r>
          </w:p>
        </w:tc>
        <w:tc>
          <w:tcPr>
            <w:tcW w:w="5745" w:type="dxa"/>
            <w:tcMar>
              <w:top w:w="100" w:type="dxa"/>
              <w:left w:w="100" w:type="dxa"/>
              <w:bottom w:w="100" w:type="dxa"/>
              <w:right w:w="100" w:type="dxa"/>
            </w:tcMar>
          </w:tcPr>
          <w:p w14:paraId="3F52CE2C" w14:textId="77777777" w:rsidR="00A70149" w:rsidRPr="009055E3" w:rsidRDefault="00A70149" w:rsidP="00B06F9A">
            <w:pPr>
              <w:spacing w:before="100" w:beforeAutospacing="1" w:after="100" w:afterAutospacing="1" w:line="360" w:lineRule="auto"/>
              <w:jc w:val="both"/>
              <w:rPr>
                <w:rFonts w:eastAsia="Times"/>
              </w:rPr>
            </w:pPr>
            <w:r w:rsidRPr="009055E3">
              <w:rPr>
                <w:rFonts w:eastAsia="Times"/>
              </w:rPr>
              <w:t>Phenology and Post C uptake</w:t>
            </w:r>
          </w:p>
        </w:tc>
        <w:tc>
          <w:tcPr>
            <w:tcW w:w="2085" w:type="dxa"/>
            <w:tcMar>
              <w:top w:w="100" w:type="dxa"/>
              <w:left w:w="100" w:type="dxa"/>
              <w:bottom w:w="100" w:type="dxa"/>
              <w:right w:w="100" w:type="dxa"/>
            </w:tcMar>
          </w:tcPr>
          <w:p w14:paraId="66BC4FEA" w14:textId="2934D7F6" w:rsidR="00A70149" w:rsidRPr="009055E3" w:rsidRDefault="00A70149" w:rsidP="00B06F9A">
            <w:pPr>
              <w:spacing w:before="100" w:beforeAutospacing="1" w:after="100" w:afterAutospacing="1" w:line="360" w:lineRule="auto"/>
              <w:jc w:val="both"/>
              <w:rPr>
                <w:rFonts w:eastAsia="Times"/>
              </w:rPr>
            </w:pPr>
            <w:del w:id="46" w:author="Kashif Mahmud" w:date="2021-08-13T10:34:00Z">
              <w:r w:rsidRPr="009055E3" w:rsidDel="00C324A7">
                <w:rPr>
                  <w:rFonts w:eastAsia="Times"/>
                </w:rPr>
                <w:delText>~</w:delText>
              </w:r>
            </w:del>
            <w:r w:rsidRPr="009055E3">
              <w:rPr>
                <w:rFonts w:eastAsia="Times"/>
              </w:rPr>
              <w:t>5</w:t>
            </w:r>
            <w:ins w:id="47" w:author="Kashif Mahmud" w:date="2021-08-13T10:34:00Z">
              <w:r w:rsidR="00C324A7">
                <w:rPr>
                  <w:rFonts w:eastAsia="Times"/>
                </w:rPr>
                <w:t>7</w:t>
              </w:r>
            </w:ins>
            <w:del w:id="48" w:author="Kashif Mahmud" w:date="2021-08-13T10:34:00Z">
              <w:r w:rsidRPr="009055E3" w:rsidDel="00C324A7">
                <w:rPr>
                  <w:rFonts w:eastAsia="Times"/>
                </w:rPr>
                <w:delText>0</w:delText>
              </w:r>
            </w:del>
          </w:p>
        </w:tc>
      </w:tr>
      <w:tr w:rsidR="00A70149" w:rsidRPr="009055E3" w14:paraId="2DF7A151" w14:textId="77777777" w:rsidTr="004E08AE">
        <w:trPr>
          <w:trHeight w:hRule="exact" w:val="346"/>
        </w:trPr>
        <w:tc>
          <w:tcPr>
            <w:tcW w:w="1515" w:type="dxa"/>
            <w:tcMar>
              <w:top w:w="100" w:type="dxa"/>
              <w:left w:w="100" w:type="dxa"/>
              <w:bottom w:w="100" w:type="dxa"/>
              <w:right w:w="100" w:type="dxa"/>
            </w:tcMar>
          </w:tcPr>
          <w:p w14:paraId="3BD164BC" w14:textId="77777777" w:rsidR="00A70149" w:rsidRPr="009055E3" w:rsidRDefault="00A70149" w:rsidP="00B06F9A">
            <w:pPr>
              <w:spacing w:before="100" w:beforeAutospacing="1" w:after="100" w:afterAutospacing="1" w:line="360" w:lineRule="auto"/>
              <w:jc w:val="both"/>
              <w:rPr>
                <w:rFonts w:eastAsia="Times"/>
              </w:rPr>
            </w:pPr>
            <w:r w:rsidRPr="009055E3">
              <w:rPr>
                <w:rFonts w:eastAsia="Times"/>
              </w:rPr>
              <w:t>P4</w:t>
            </w:r>
          </w:p>
        </w:tc>
        <w:tc>
          <w:tcPr>
            <w:tcW w:w="5745" w:type="dxa"/>
            <w:tcMar>
              <w:top w:w="100" w:type="dxa"/>
              <w:left w:w="100" w:type="dxa"/>
              <w:bottom w:w="100" w:type="dxa"/>
              <w:right w:w="100" w:type="dxa"/>
            </w:tcMar>
          </w:tcPr>
          <w:p w14:paraId="6B12509E" w14:textId="77777777" w:rsidR="00A70149" w:rsidRPr="009055E3" w:rsidRDefault="00A70149" w:rsidP="00B06F9A">
            <w:pPr>
              <w:spacing w:before="100" w:beforeAutospacing="1" w:after="100" w:afterAutospacing="1" w:line="360" w:lineRule="auto"/>
              <w:jc w:val="both"/>
              <w:rPr>
                <w:rFonts w:eastAsia="Times"/>
              </w:rPr>
            </w:pPr>
            <w:r w:rsidRPr="009055E3">
              <w:rPr>
                <w:rFonts w:eastAsia="Times"/>
              </w:rPr>
              <w:t>Photosynthesis and Post C uptake</w:t>
            </w:r>
          </w:p>
        </w:tc>
        <w:tc>
          <w:tcPr>
            <w:tcW w:w="2085" w:type="dxa"/>
            <w:tcMar>
              <w:top w:w="100" w:type="dxa"/>
              <w:left w:w="100" w:type="dxa"/>
              <w:bottom w:w="100" w:type="dxa"/>
              <w:right w:w="100" w:type="dxa"/>
            </w:tcMar>
          </w:tcPr>
          <w:p w14:paraId="38ABB2D0" w14:textId="055946DD" w:rsidR="00A70149" w:rsidRPr="009055E3" w:rsidRDefault="00A70149" w:rsidP="00B06F9A">
            <w:pPr>
              <w:spacing w:before="100" w:beforeAutospacing="1" w:after="100" w:afterAutospacing="1" w:line="360" w:lineRule="auto"/>
              <w:jc w:val="both"/>
              <w:rPr>
                <w:rFonts w:eastAsia="Times"/>
              </w:rPr>
            </w:pPr>
            <w:del w:id="49" w:author="Kashif Mahmud" w:date="2021-08-13T10:34:00Z">
              <w:r w:rsidRPr="009055E3" w:rsidDel="00C324A7">
                <w:rPr>
                  <w:rFonts w:eastAsia="Times"/>
                </w:rPr>
                <w:delText>~60</w:delText>
              </w:r>
            </w:del>
            <w:ins w:id="50" w:author="Kashif Mahmud" w:date="2021-08-13T10:34:00Z">
              <w:r w:rsidR="00C324A7">
                <w:rPr>
                  <w:rFonts w:eastAsia="Times"/>
                </w:rPr>
                <w:t>45</w:t>
              </w:r>
            </w:ins>
          </w:p>
        </w:tc>
      </w:tr>
      <w:tr w:rsidR="00A70149" w:rsidRPr="009055E3" w14:paraId="395EC96B" w14:textId="77777777" w:rsidTr="004E08AE">
        <w:trPr>
          <w:trHeight w:hRule="exact" w:val="346"/>
        </w:trPr>
        <w:tc>
          <w:tcPr>
            <w:tcW w:w="1515" w:type="dxa"/>
            <w:tcMar>
              <w:top w:w="100" w:type="dxa"/>
              <w:left w:w="100" w:type="dxa"/>
              <w:bottom w:w="100" w:type="dxa"/>
              <w:right w:w="100" w:type="dxa"/>
            </w:tcMar>
          </w:tcPr>
          <w:p w14:paraId="0FF46C68" w14:textId="77777777" w:rsidR="00A70149" w:rsidRPr="009055E3" w:rsidRDefault="00A70149" w:rsidP="00B06F9A">
            <w:pPr>
              <w:spacing w:before="100" w:beforeAutospacing="1" w:after="100" w:afterAutospacing="1" w:line="360" w:lineRule="auto"/>
              <w:jc w:val="both"/>
              <w:rPr>
                <w:rFonts w:eastAsia="Times"/>
              </w:rPr>
            </w:pPr>
            <w:r w:rsidRPr="009055E3">
              <w:rPr>
                <w:rFonts w:eastAsia="Times"/>
              </w:rPr>
              <w:t>P5</w:t>
            </w:r>
          </w:p>
        </w:tc>
        <w:tc>
          <w:tcPr>
            <w:tcW w:w="5745" w:type="dxa"/>
            <w:tcMar>
              <w:top w:w="100" w:type="dxa"/>
              <w:left w:w="100" w:type="dxa"/>
              <w:bottom w:w="100" w:type="dxa"/>
              <w:right w:w="100" w:type="dxa"/>
            </w:tcMar>
          </w:tcPr>
          <w:p w14:paraId="2EEF8C4D" w14:textId="77777777" w:rsidR="00A70149" w:rsidRPr="009055E3" w:rsidRDefault="00A70149" w:rsidP="00B06F9A">
            <w:pPr>
              <w:spacing w:before="100" w:beforeAutospacing="1" w:after="100" w:afterAutospacing="1" w:line="360" w:lineRule="auto"/>
              <w:jc w:val="both"/>
              <w:rPr>
                <w:rFonts w:eastAsia="Times"/>
              </w:rPr>
            </w:pPr>
            <w:r w:rsidRPr="009055E3">
              <w:rPr>
                <w:rFonts w:eastAsia="Times"/>
              </w:rPr>
              <w:t>Phenology only</w:t>
            </w:r>
          </w:p>
        </w:tc>
        <w:tc>
          <w:tcPr>
            <w:tcW w:w="2085" w:type="dxa"/>
            <w:tcMar>
              <w:top w:w="100" w:type="dxa"/>
              <w:left w:w="100" w:type="dxa"/>
              <w:bottom w:w="100" w:type="dxa"/>
              <w:right w:w="100" w:type="dxa"/>
            </w:tcMar>
          </w:tcPr>
          <w:p w14:paraId="36E63A7E" w14:textId="64E98BEF" w:rsidR="00A70149" w:rsidRPr="009055E3" w:rsidRDefault="00A70149" w:rsidP="00B06F9A">
            <w:pPr>
              <w:spacing w:before="100" w:beforeAutospacing="1" w:after="100" w:afterAutospacing="1" w:line="360" w:lineRule="auto"/>
              <w:jc w:val="both"/>
              <w:rPr>
                <w:rFonts w:eastAsia="Times"/>
              </w:rPr>
            </w:pPr>
            <w:del w:id="51" w:author="Kashif Mahmud" w:date="2021-08-13T10:33:00Z">
              <w:r w:rsidRPr="009055E3" w:rsidDel="00C324A7">
                <w:rPr>
                  <w:rFonts w:eastAsia="Times"/>
                </w:rPr>
                <w:delText>~</w:delText>
              </w:r>
            </w:del>
            <w:ins w:id="52" w:author="Kashif Mahmud" w:date="2021-08-13T10:33:00Z">
              <w:r w:rsidR="00C324A7">
                <w:rPr>
                  <w:rFonts w:eastAsia="Times"/>
                </w:rPr>
                <w:t>42</w:t>
              </w:r>
            </w:ins>
            <w:del w:id="53" w:author="Kashif Mahmud" w:date="2021-08-13T10:33:00Z">
              <w:r w:rsidRPr="009055E3" w:rsidDel="00C324A7">
                <w:rPr>
                  <w:rFonts w:eastAsia="Times"/>
                </w:rPr>
                <w:delText>30</w:delText>
              </w:r>
            </w:del>
          </w:p>
        </w:tc>
      </w:tr>
      <w:tr w:rsidR="00A70149" w:rsidRPr="009055E3" w14:paraId="62653A35" w14:textId="77777777" w:rsidTr="004E08AE">
        <w:trPr>
          <w:trHeight w:hRule="exact" w:val="346"/>
        </w:trPr>
        <w:tc>
          <w:tcPr>
            <w:tcW w:w="1515" w:type="dxa"/>
            <w:tcMar>
              <w:top w:w="100" w:type="dxa"/>
              <w:left w:w="100" w:type="dxa"/>
              <w:bottom w:w="100" w:type="dxa"/>
              <w:right w:w="100" w:type="dxa"/>
            </w:tcMar>
          </w:tcPr>
          <w:p w14:paraId="0461D8F4" w14:textId="77777777" w:rsidR="00A70149" w:rsidRPr="009055E3" w:rsidRDefault="00A70149" w:rsidP="00B06F9A">
            <w:pPr>
              <w:spacing w:before="100" w:beforeAutospacing="1" w:after="100" w:afterAutospacing="1" w:line="360" w:lineRule="auto"/>
              <w:jc w:val="both"/>
              <w:rPr>
                <w:rFonts w:eastAsia="Times"/>
              </w:rPr>
            </w:pPr>
            <w:r w:rsidRPr="009055E3">
              <w:rPr>
                <w:rFonts w:eastAsia="Times"/>
              </w:rPr>
              <w:t>P6</w:t>
            </w:r>
          </w:p>
        </w:tc>
        <w:tc>
          <w:tcPr>
            <w:tcW w:w="5745" w:type="dxa"/>
            <w:tcMar>
              <w:top w:w="100" w:type="dxa"/>
              <w:left w:w="100" w:type="dxa"/>
              <w:bottom w:w="100" w:type="dxa"/>
              <w:right w:w="100" w:type="dxa"/>
            </w:tcMar>
          </w:tcPr>
          <w:p w14:paraId="38CCBC44" w14:textId="77777777" w:rsidR="00A70149" w:rsidRPr="009055E3" w:rsidRDefault="00A70149" w:rsidP="00B06F9A">
            <w:pPr>
              <w:spacing w:before="100" w:beforeAutospacing="1" w:after="100" w:afterAutospacing="1" w:line="360" w:lineRule="auto"/>
              <w:jc w:val="both"/>
              <w:rPr>
                <w:rFonts w:eastAsia="Times"/>
              </w:rPr>
            </w:pPr>
            <w:r w:rsidRPr="009055E3">
              <w:rPr>
                <w:rFonts w:eastAsia="Times"/>
              </w:rPr>
              <w:t>Photosynthesis only</w:t>
            </w:r>
          </w:p>
        </w:tc>
        <w:tc>
          <w:tcPr>
            <w:tcW w:w="2085" w:type="dxa"/>
            <w:tcMar>
              <w:top w:w="100" w:type="dxa"/>
              <w:left w:w="100" w:type="dxa"/>
              <w:bottom w:w="100" w:type="dxa"/>
              <w:right w:w="100" w:type="dxa"/>
            </w:tcMar>
          </w:tcPr>
          <w:p w14:paraId="215F5C50" w14:textId="087D7166" w:rsidR="00A70149" w:rsidRPr="009055E3" w:rsidRDefault="00A70149" w:rsidP="00B06F9A">
            <w:pPr>
              <w:spacing w:before="100" w:beforeAutospacing="1" w:after="100" w:afterAutospacing="1" w:line="360" w:lineRule="auto"/>
              <w:jc w:val="both"/>
              <w:rPr>
                <w:rFonts w:eastAsia="Times"/>
              </w:rPr>
            </w:pPr>
            <w:del w:id="54" w:author="Kashif Mahmud" w:date="2021-08-13T10:33:00Z">
              <w:r w:rsidRPr="009055E3" w:rsidDel="00C324A7">
                <w:rPr>
                  <w:rFonts w:eastAsia="Times"/>
                </w:rPr>
                <w:delText>~</w:delText>
              </w:r>
            </w:del>
            <w:ins w:id="55" w:author="Kashif Mahmud" w:date="2021-08-13T10:33:00Z">
              <w:r w:rsidR="00C324A7" w:rsidRPr="009055E3">
                <w:rPr>
                  <w:rFonts w:eastAsia="Times"/>
                </w:rPr>
                <w:t>30</w:t>
              </w:r>
            </w:ins>
            <w:del w:id="56" w:author="Kashif Mahmud" w:date="2021-08-13T10:33:00Z">
              <w:r w:rsidRPr="009055E3" w:rsidDel="00C324A7">
                <w:rPr>
                  <w:rFonts w:eastAsia="Times"/>
                </w:rPr>
                <w:delText>45</w:delText>
              </w:r>
            </w:del>
          </w:p>
        </w:tc>
      </w:tr>
      <w:tr w:rsidR="00A70149" w:rsidRPr="009055E3" w14:paraId="2A69477C" w14:textId="77777777" w:rsidTr="004E08AE">
        <w:trPr>
          <w:trHeight w:hRule="exact" w:val="346"/>
        </w:trPr>
        <w:tc>
          <w:tcPr>
            <w:tcW w:w="1515" w:type="dxa"/>
            <w:tcMar>
              <w:top w:w="100" w:type="dxa"/>
              <w:left w:w="100" w:type="dxa"/>
              <w:bottom w:w="100" w:type="dxa"/>
              <w:right w:w="100" w:type="dxa"/>
            </w:tcMar>
          </w:tcPr>
          <w:p w14:paraId="6076F897" w14:textId="77777777" w:rsidR="00A70149" w:rsidRPr="009055E3" w:rsidRDefault="00A70149" w:rsidP="00B06F9A">
            <w:pPr>
              <w:spacing w:before="100" w:beforeAutospacing="1" w:after="100" w:afterAutospacing="1" w:line="360" w:lineRule="auto"/>
              <w:jc w:val="both"/>
              <w:rPr>
                <w:rFonts w:eastAsia="Times"/>
              </w:rPr>
            </w:pPr>
            <w:r w:rsidRPr="009055E3">
              <w:rPr>
                <w:rFonts w:eastAsia="Times"/>
              </w:rPr>
              <w:t>P7</w:t>
            </w:r>
          </w:p>
        </w:tc>
        <w:tc>
          <w:tcPr>
            <w:tcW w:w="5745" w:type="dxa"/>
            <w:tcMar>
              <w:top w:w="100" w:type="dxa"/>
              <w:left w:w="100" w:type="dxa"/>
              <w:bottom w:w="100" w:type="dxa"/>
              <w:right w:w="100" w:type="dxa"/>
            </w:tcMar>
          </w:tcPr>
          <w:p w14:paraId="4F2BA3ED" w14:textId="77777777" w:rsidR="00A70149" w:rsidRPr="009055E3" w:rsidRDefault="00A70149" w:rsidP="00B06F9A">
            <w:pPr>
              <w:spacing w:before="100" w:beforeAutospacing="1" w:after="100" w:afterAutospacing="1" w:line="360" w:lineRule="auto"/>
              <w:jc w:val="both"/>
              <w:rPr>
                <w:rFonts w:eastAsia="Times"/>
              </w:rPr>
            </w:pPr>
            <w:r w:rsidRPr="009055E3">
              <w:rPr>
                <w:rFonts w:eastAsia="Times"/>
              </w:rPr>
              <w:t>Post C uptake only</w:t>
            </w:r>
          </w:p>
        </w:tc>
        <w:tc>
          <w:tcPr>
            <w:tcW w:w="2085" w:type="dxa"/>
            <w:tcMar>
              <w:top w:w="100" w:type="dxa"/>
              <w:left w:w="100" w:type="dxa"/>
              <w:bottom w:w="100" w:type="dxa"/>
              <w:right w:w="100" w:type="dxa"/>
            </w:tcMar>
          </w:tcPr>
          <w:p w14:paraId="583CAA97" w14:textId="77777777" w:rsidR="00A70149" w:rsidRPr="009055E3" w:rsidRDefault="00A70149" w:rsidP="00B06F9A">
            <w:pPr>
              <w:spacing w:before="100" w:beforeAutospacing="1" w:after="100" w:afterAutospacing="1" w:line="360" w:lineRule="auto"/>
              <w:jc w:val="both"/>
              <w:rPr>
                <w:rFonts w:eastAsia="Times"/>
              </w:rPr>
            </w:pPr>
            <w:del w:id="57" w:author="Kashif Mahmud" w:date="2021-08-13T10:33:00Z">
              <w:r w:rsidRPr="009055E3" w:rsidDel="00C324A7">
                <w:rPr>
                  <w:rFonts w:eastAsia="Times"/>
                </w:rPr>
                <w:delText>~</w:delText>
              </w:r>
            </w:del>
            <w:r w:rsidRPr="009055E3">
              <w:rPr>
                <w:rFonts w:eastAsia="Times"/>
              </w:rPr>
              <w:t>15</w:t>
            </w:r>
          </w:p>
        </w:tc>
      </w:tr>
    </w:tbl>
    <w:p w14:paraId="6D9E7AAC" w14:textId="643CE5B7" w:rsidR="00640448" w:rsidRPr="009055E3" w:rsidRDefault="00A70149" w:rsidP="00B06F9A">
      <w:pPr>
        <w:pStyle w:val="Heading-Main"/>
        <w:spacing w:line="360" w:lineRule="auto"/>
        <w:ind w:firstLine="720"/>
        <w:rPr>
          <w:b w:val="0"/>
          <w:bCs w:val="0"/>
        </w:rPr>
      </w:pPr>
      <w:r w:rsidRPr="009055E3">
        <w:rPr>
          <w:b w:val="0"/>
          <w:bCs w:val="0"/>
        </w:rPr>
        <w:lastRenderedPageBreak/>
        <w:t>2.</w:t>
      </w:r>
      <w:r w:rsidR="00BC136E">
        <w:rPr>
          <w:b w:val="0"/>
          <w:bCs w:val="0"/>
        </w:rPr>
        <w:t>7</w:t>
      </w:r>
      <w:r w:rsidRPr="009055E3">
        <w:rPr>
          <w:b w:val="0"/>
          <w:bCs w:val="0"/>
        </w:rPr>
        <w:t xml:space="preserve"> Post-optimization analysis</w:t>
      </w:r>
    </w:p>
    <w:p w14:paraId="7A72AFB3" w14:textId="16E2D0A0" w:rsidR="00A70149" w:rsidRPr="00A70149" w:rsidRDefault="00A70149" w:rsidP="00B06F9A">
      <w:pPr>
        <w:pStyle w:val="Heading-Main"/>
        <w:spacing w:line="360" w:lineRule="auto"/>
        <w:ind w:firstLine="720"/>
        <w:rPr>
          <w:b w:val="0"/>
          <w:bCs w:val="0"/>
        </w:rPr>
      </w:pPr>
      <w:r w:rsidRPr="00A70149">
        <w:rPr>
          <w:b w:val="0"/>
          <w:bCs w:val="0"/>
        </w:rPr>
        <w:t xml:space="preserve">We assessed the goodness of fit of the different assimilation scenarios by the mean square deviation (MSD) (in addition root mean squared error, RMSE or correlation coefficients, R </w:t>
      </w:r>
      <w:r w:rsidR="00C23FE4">
        <w:rPr>
          <w:b w:val="0"/>
          <w:bCs w:val="0"/>
        </w:rPr>
        <w:t>and the</w:t>
      </w:r>
      <w:r w:rsidR="00C23FE4" w:rsidRPr="00A70149">
        <w:rPr>
          <w:b w:val="0"/>
          <w:bCs w:val="0"/>
        </w:rPr>
        <w:t xml:space="preserve"> </w:t>
      </w:r>
      <w:r w:rsidRPr="00A70149">
        <w:rPr>
          <w:b w:val="0"/>
          <w:bCs w:val="0"/>
        </w:rPr>
        <w:t xml:space="preserve">slope of linear least-square regression). Model evaluation metrics are presented in one of three ways: </w:t>
      </w:r>
      <w:proofErr w:type="spellStart"/>
      <w:r w:rsidRPr="00A70149">
        <w:rPr>
          <w:b w:val="0"/>
          <w:bCs w:val="0"/>
        </w:rPr>
        <w:t>i</w:t>
      </w:r>
      <w:proofErr w:type="spellEnd"/>
      <w:r w:rsidRPr="00A70149">
        <w:rPr>
          <w:b w:val="0"/>
          <w:bCs w:val="0"/>
        </w:rPr>
        <w:t>) for each site; ii) grouped across all sites; and iii) sites grouped according to their mean net annual CO</w:t>
      </w:r>
      <w:r w:rsidRPr="00A70149">
        <w:rPr>
          <w:b w:val="0"/>
          <w:bCs w:val="0"/>
          <w:vertAlign w:val="subscript"/>
        </w:rPr>
        <w:t>2</w:t>
      </w:r>
      <w:r w:rsidRPr="00A70149">
        <w:rPr>
          <w:b w:val="0"/>
          <w:bCs w:val="0"/>
        </w:rPr>
        <w:t xml:space="preserve"> flux characteristics across the</w:t>
      </w:r>
      <w:r w:rsidR="00C23FE4">
        <w:rPr>
          <w:b w:val="0"/>
          <w:bCs w:val="0"/>
        </w:rPr>
        <w:t xml:space="preserve"> observed</w:t>
      </w:r>
      <w:r w:rsidRPr="00A70149">
        <w:rPr>
          <w:b w:val="0"/>
          <w:bCs w:val="0"/>
        </w:rPr>
        <w:t xml:space="preserve"> time period </w:t>
      </w:r>
      <w:r w:rsidR="00C23FE4">
        <w:rPr>
          <w:b w:val="0"/>
          <w:bCs w:val="0"/>
        </w:rPr>
        <w:t xml:space="preserve">as in </w:t>
      </w:r>
      <w:r w:rsidRPr="004E08AE">
        <w:rPr>
          <w:b w:val="0"/>
          <w:bCs w:val="0"/>
        </w:rPr>
        <w:t>Biederman et al.</w:t>
      </w:r>
      <w:r w:rsidR="00C23FE4">
        <w:rPr>
          <w:b w:val="0"/>
          <w:bCs w:val="0"/>
        </w:rPr>
        <w:t xml:space="preserve"> (</w:t>
      </w:r>
      <w:r w:rsidRPr="004E08AE">
        <w:rPr>
          <w:b w:val="0"/>
          <w:bCs w:val="0"/>
        </w:rPr>
        <w:t>2017)</w:t>
      </w:r>
      <w:r w:rsidRPr="00A70149">
        <w:rPr>
          <w:b w:val="0"/>
          <w:bCs w:val="0"/>
        </w:rPr>
        <w:t>. For the latter, the net CO</w:t>
      </w:r>
      <w:r w:rsidRPr="00A70149">
        <w:rPr>
          <w:b w:val="0"/>
          <w:bCs w:val="0"/>
          <w:vertAlign w:val="subscript"/>
        </w:rPr>
        <w:t>2</w:t>
      </w:r>
      <w:r w:rsidRPr="00A70149">
        <w:rPr>
          <w:b w:val="0"/>
          <w:bCs w:val="0"/>
        </w:rPr>
        <w:t xml:space="preserve"> “sink” sites are US-</w:t>
      </w:r>
      <w:proofErr w:type="spellStart"/>
      <w:r w:rsidRPr="00A70149">
        <w:rPr>
          <w:b w:val="0"/>
          <w:bCs w:val="0"/>
        </w:rPr>
        <w:t>Vcm</w:t>
      </w:r>
      <w:proofErr w:type="spellEnd"/>
      <w:r w:rsidRPr="00A70149">
        <w:rPr>
          <w:b w:val="0"/>
          <w:bCs w:val="0"/>
        </w:rPr>
        <w:t>, US-</w:t>
      </w:r>
      <w:proofErr w:type="spellStart"/>
      <w:r w:rsidRPr="00A70149">
        <w:rPr>
          <w:b w:val="0"/>
          <w:bCs w:val="0"/>
        </w:rPr>
        <w:t>Vcp</w:t>
      </w:r>
      <w:proofErr w:type="spellEnd"/>
      <w:r w:rsidRPr="00A70149">
        <w:rPr>
          <w:b w:val="0"/>
          <w:bCs w:val="0"/>
        </w:rPr>
        <w:t>, US-</w:t>
      </w:r>
      <w:proofErr w:type="spellStart"/>
      <w:r w:rsidRPr="00A70149">
        <w:rPr>
          <w:b w:val="0"/>
          <w:bCs w:val="0"/>
        </w:rPr>
        <w:t>Mpj</w:t>
      </w:r>
      <w:proofErr w:type="spellEnd"/>
      <w:r w:rsidRPr="00A70149">
        <w:rPr>
          <w:b w:val="0"/>
          <w:bCs w:val="0"/>
        </w:rPr>
        <w:t>, US-</w:t>
      </w:r>
      <w:proofErr w:type="spellStart"/>
      <w:r w:rsidRPr="00A70149">
        <w:rPr>
          <w:b w:val="0"/>
          <w:bCs w:val="0"/>
        </w:rPr>
        <w:t>Fuf</w:t>
      </w:r>
      <w:proofErr w:type="spellEnd"/>
      <w:r w:rsidRPr="00A70149">
        <w:rPr>
          <w:b w:val="0"/>
          <w:bCs w:val="0"/>
        </w:rPr>
        <w:t xml:space="preserve"> and US-</w:t>
      </w:r>
      <w:proofErr w:type="spellStart"/>
      <w:r w:rsidRPr="00A70149">
        <w:rPr>
          <w:b w:val="0"/>
          <w:bCs w:val="0"/>
        </w:rPr>
        <w:t>Wjs</w:t>
      </w:r>
      <w:proofErr w:type="spellEnd"/>
      <w:r w:rsidRPr="00A70149">
        <w:rPr>
          <w:b w:val="0"/>
          <w:bCs w:val="0"/>
        </w:rPr>
        <w:t>; the “pivot” sites are US-</w:t>
      </w:r>
      <w:proofErr w:type="spellStart"/>
      <w:r w:rsidRPr="00A70149">
        <w:rPr>
          <w:b w:val="0"/>
          <w:bCs w:val="0"/>
        </w:rPr>
        <w:t>Ses</w:t>
      </w:r>
      <w:proofErr w:type="spellEnd"/>
      <w:r w:rsidRPr="00A70149">
        <w:rPr>
          <w:b w:val="0"/>
          <w:bCs w:val="0"/>
        </w:rPr>
        <w:t>, US-</w:t>
      </w:r>
      <w:proofErr w:type="spellStart"/>
      <w:r w:rsidRPr="00A70149">
        <w:rPr>
          <w:b w:val="0"/>
          <w:bCs w:val="0"/>
        </w:rPr>
        <w:t>Wkg</w:t>
      </w:r>
      <w:proofErr w:type="spellEnd"/>
      <w:r w:rsidRPr="00A70149">
        <w:rPr>
          <w:b w:val="0"/>
          <w:bCs w:val="0"/>
        </w:rPr>
        <w:t>, US-SRG, US-SRM, US-</w:t>
      </w:r>
      <w:proofErr w:type="spellStart"/>
      <w:r w:rsidRPr="00A70149">
        <w:rPr>
          <w:b w:val="0"/>
          <w:bCs w:val="0"/>
        </w:rPr>
        <w:t>Whs</w:t>
      </w:r>
      <w:proofErr w:type="spellEnd"/>
      <w:r w:rsidRPr="00A70149">
        <w:rPr>
          <w:b w:val="0"/>
          <w:bCs w:val="0"/>
        </w:rPr>
        <w:t>, US-Seg; and the “source” site is US-Aud. We follow</w:t>
      </w:r>
      <w:r w:rsidR="00E94D37">
        <w:rPr>
          <w:b w:val="0"/>
          <w:bCs w:val="0"/>
        </w:rPr>
        <w:t>ed</w:t>
      </w:r>
      <w:r w:rsidRPr="00A70149">
        <w:rPr>
          <w:b w:val="0"/>
          <w:bCs w:val="0"/>
        </w:rPr>
        <w:t xml:space="preserve"> the approach of </w:t>
      </w:r>
      <w:r w:rsidRPr="004E08AE">
        <w:rPr>
          <w:b w:val="0"/>
          <w:bCs w:val="0"/>
        </w:rPr>
        <w:t>Kobayashi &amp; Salam</w:t>
      </w:r>
      <w:r w:rsidR="00C23FE4">
        <w:rPr>
          <w:b w:val="0"/>
          <w:bCs w:val="0"/>
        </w:rPr>
        <w:t xml:space="preserve"> (</w:t>
      </w:r>
      <w:r w:rsidRPr="004E08AE">
        <w:rPr>
          <w:b w:val="0"/>
          <w:bCs w:val="0"/>
        </w:rPr>
        <w:t>2000)</w:t>
      </w:r>
      <w:r w:rsidRPr="00A70149">
        <w:rPr>
          <w:b w:val="0"/>
          <w:bCs w:val="0"/>
        </w:rPr>
        <w:t xml:space="preserve"> to quantify the differences between the simulations and observation in terms of bias, variance and phas</w:t>
      </w:r>
      <w:r w:rsidR="00C23FE4">
        <w:rPr>
          <w:b w:val="0"/>
          <w:bCs w:val="0"/>
        </w:rPr>
        <w:t xml:space="preserve">e </w:t>
      </w:r>
      <w:proofErr w:type="spellStart"/>
      <w:r w:rsidR="00C23FE4">
        <w:rPr>
          <w:b w:val="0"/>
          <w:bCs w:val="0"/>
        </w:rPr>
        <w:t>contribtions</w:t>
      </w:r>
      <w:proofErr w:type="spellEnd"/>
      <w:r w:rsidR="00C23FE4">
        <w:rPr>
          <w:b w:val="0"/>
          <w:bCs w:val="0"/>
        </w:rPr>
        <w:t xml:space="preserve"> to the overall mean squared deviation (MSD)</w:t>
      </w:r>
      <w:r w:rsidRPr="00A70149">
        <w:rPr>
          <w:b w:val="0"/>
          <w:bCs w:val="0"/>
        </w:rPr>
        <w:t>. We calculate</w:t>
      </w:r>
      <w:r w:rsidR="00E94D37">
        <w:rPr>
          <w:b w:val="0"/>
          <w:bCs w:val="0"/>
        </w:rPr>
        <w:t>d</w:t>
      </w:r>
      <w:r w:rsidRPr="00A70149">
        <w:rPr>
          <w:b w:val="0"/>
          <w:bCs w:val="0"/>
        </w:rPr>
        <w:t xml:space="preserve"> the MSD between daily </w:t>
      </w:r>
      <w:r w:rsidR="00C23FE4">
        <w:rPr>
          <w:b w:val="0"/>
          <w:bCs w:val="0"/>
        </w:rPr>
        <w:t>model and observed time series</w:t>
      </w:r>
      <w:r w:rsidRPr="00A70149">
        <w:rPr>
          <w:b w:val="0"/>
          <w:bCs w:val="0"/>
        </w:rPr>
        <w:t xml:space="preserve"> and decompose it following the below equation:</w:t>
      </w:r>
    </w:p>
    <w:p w14:paraId="287D54B2" w14:textId="286DE83F" w:rsidR="005D68F5" w:rsidRPr="009055E3" w:rsidRDefault="00A70149" w:rsidP="00B06F9A">
      <w:pPr>
        <w:pStyle w:val="Heading-Main"/>
        <w:spacing w:line="360" w:lineRule="auto"/>
        <w:ind w:firstLine="720"/>
      </w:pPr>
      <m:oMathPara>
        <m:oMath>
          <m:r>
            <m:rPr>
              <m:sty m:val="bi"/>
            </m:rPr>
            <w:rPr>
              <w:rFonts w:ascii="Cambria Math" w:hAnsi="Cambria Math"/>
            </w:rPr>
            <m:t>MSD =</m:t>
          </m:r>
          <m:f>
            <m:fPr>
              <m:ctrlPr>
                <w:rPr>
                  <w:rFonts w:ascii="Cambria Math" w:hAnsi="Cambria Math"/>
                </w:rPr>
              </m:ctrlPr>
            </m:fPr>
            <m:num>
              <m:r>
                <m:rPr>
                  <m:sty m:val="bi"/>
                </m:rPr>
                <w:rPr>
                  <w:rFonts w:ascii="Cambria Math" w:hAnsi="Cambria Math"/>
                </w:rPr>
                <m:t>1</m:t>
              </m:r>
            </m:num>
            <m:den>
              <m:r>
                <m:rPr>
                  <m:sty m:val="bi"/>
                </m:rPr>
                <w:rPr>
                  <w:rFonts w:ascii="Cambria Math" w:hAnsi="Cambria Math"/>
                </w:rPr>
                <m:t>n</m:t>
              </m:r>
            </m:den>
          </m:f>
          <m:nary>
            <m:naryPr>
              <m:chr m:val="∑"/>
              <m:ctrlPr>
                <w:rPr>
                  <w:rFonts w:ascii="Cambria Math" w:hAnsi="Cambria Math"/>
                </w:rPr>
              </m:ctrlPr>
            </m:naryPr>
            <m:sub>
              <m:r>
                <m:rPr>
                  <m:sty m:val="bi"/>
                </m:rPr>
                <w:rPr>
                  <w:rFonts w:ascii="Cambria Math" w:hAnsi="Cambria Math"/>
                </w:rPr>
                <m:t>i=1</m:t>
              </m:r>
            </m:sub>
            <m:sup>
              <m:r>
                <m:rPr>
                  <m:sty m:val="bi"/>
                </m:rPr>
                <w:rPr>
                  <w:rFonts w:ascii="Cambria Math" w:hAnsi="Cambria Math"/>
                </w:rPr>
                <m:t>n</m:t>
              </m:r>
            </m:sup>
            <m:e>
              <m:r>
                <m:rPr>
                  <m:sty m:val="bi"/>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 xml:space="preserve"> = </m:t>
              </m:r>
              <m:sSup>
                <m:sSupPr>
                  <m:ctrlPr>
                    <w:rPr>
                      <w:rFonts w:ascii="Cambria Math" w:hAnsi="Cambria Math"/>
                      <w:i/>
                    </w:rPr>
                  </m:ctrlPr>
                </m:sSupPr>
                <m:e>
                  <m:r>
                    <m:rPr>
                      <m:sty m:val="bi"/>
                    </m:rPr>
                    <w:rPr>
                      <w:rFonts w:ascii="Cambria Math" w:hAnsi="Cambria Math"/>
                    </w:rPr>
                    <m:t>(</m:t>
                  </m:r>
                  <m:bar>
                    <m:barPr>
                      <m:pos m:val="top"/>
                      <m:ctrlPr>
                        <w:rPr>
                          <w:rFonts w:ascii="Cambria Math" w:hAnsi="Cambria Math"/>
                          <w:i/>
                        </w:rPr>
                      </m:ctrlPr>
                    </m:barPr>
                    <m:e>
                      <m:r>
                        <m:rPr>
                          <m:sty m:val="bi"/>
                        </m:rPr>
                        <w:rPr>
                          <w:rFonts w:ascii="Cambria Math" w:hAnsi="Cambria Math"/>
                        </w:rPr>
                        <m:t>x</m:t>
                      </m:r>
                    </m:e>
                  </m:bar>
                  <m:r>
                    <m:rPr>
                      <m:sty m:val="bi"/>
                    </m:rPr>
                    <w:rPr>
                      <w:rFonts w:ascii="Cambria Math" w:hAnsi="Cambria Math"/>
                    </w:rPr>
                    <m:t>-</m:t>
                  </m:r>
                  <m:bar>
                    <m:barPr>
                      <m:pos m:val="top"/>
                      <m:ctrlPr>
                        <w:rPr>
                          <w:rFonts w:ascii="Cambria Math" w:hAnsi="Cambria Math"/>
                          <w:i/>
                        </w:rPr>
                      </m:ctrlPr>
                    </m:barPr>
                    <m:e>
                      <m:r>
                        <m:rPr>
                          <m:sty m:val="bi"/>
                        </m:rPr>
                        <w:rPr>
                          <w:rFonts w:ascii="Cambria Math" w:hAnsi="Cambria Math"/>
                        </w:rPr>
                        <m:t>y</m:t>
                      </m:r>
                    </m:e>
                  </m:bar>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 xml:space="preserve"> </m:t>
              </m:r>
              <m:r>
                <m:rPr>
                  <m:sty m:val="b"/>
                </m:rPr>
                <w:rPr>
                  <w:rFonts w:ascii="Cambria Math" w:hAnsi="Cambria Math"/>
                </w:rPr>
                <m:t xml:space="preserve">+ </m:t>
              </m:r>
              <m:sSub>
                <m:sSubPr>
                  <m:ctrlPr>
                    <w:rPr>
                      <w:rFonts w:ascii="Cambria Math" w:hAnsi="Cambria Math"/>
                    </w:rPr>
                  </m:ctrlPr>
                </m:sSubPr>
                <m:e>
                  <m:r>
                    <m:rPr>
                      <m:sty m:val="bi"/>
                    </m:rPr>
                    <w:rPr>
                      <w:rFonts w:ascii="Cambria Math" w:hAnsi="Cambria Math"/>
                    </w:rPr>
                    <m:t>(σ</m:t>
                  </m:r>
                </m:e>
                <m:sub>
                  <m:r>
                    <m:rPr>
                      <m:sty m:val="bi"/>
                    </m:rPr>
                    <w:rPr>
                      <w:rFonts w:ascii="Cambria Math" w:hAnsi="Cambria Math"/>
                    </w:rPr>
                    <m:t>x</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σ</m:t>
                  </m:r>
                </m:e>
                <m:sub>
                  <m:r>
                    <m:rPr>
                      <m:sty m:val="bi"/>
                    </m:rPr>
                    <w:rPr>
                      <w:rFonts w:ascii="Cambria Math" w:hAnsi="Cambria Math"/>
                    </w:rPr>
                    <m:t>y</m:t>
                  </m:r>
                </m:sub>
              </m:sSub>
              <m:sSup>
                <m:sSupPr>
                  <m:ctrlPr>
                    <w:rPr>
                      <w:rFonts w:ascii="Cambria Math" w:hAnsi="Cambria Math"/>
                    </w:rPr>
                  </m:ctrlPr>
                </m:sSupPr>
                <m:e>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 xml:space="preserve"> + 2</m:t>
              </m:r>
              <m:sSub>
                <m:sSubPr>
                  <m:ctrlPr>
                    <w:rPr>
                      <w:rFonts w:ascii="Cambria Math" w:hAnsi="Cambria Math"/>
                    </w:rPr>
                  </m:ctrlPr>
                </m:sSubPr>
                <m:e>
                  <m:r>
                    <m:rPr>
                      <m:sty m:val="bi"/>
                    </m:rPr>
                    <w:rPr>
                      <w:rFonts w:ascii="Cambria Math" w:hAnsi="Cambria Math"/>
                    </w:rPr>
                    <m:t>σ</m:t>
                  </m:r>
                </m:e>
                <m:sub>
                  <m:r>
                    <m:rPr>
                      <m:sty m:val="bi"/>
                    </m:rPr>
                    <w:rPr>
                      <w:rFonts w:ascii="Cambria Math" w:hAnsi="Cambria Math"/>
                    </w:rPr>
                    <m:t>x</m:t>
                  </m:r>
                </m:sub>
              </m:sSub>
              <m:sSub>
                <m:sSubPr>
                  <m:ctrlPr>
                    <w:rPr>
                      <w:rFonts w:ascii="Cambria Math" w:hAnsi="Cambria Math"/>
                    </w:rPr>
                  </m:ctrlPr>
                </m:sSubPr>
                <m:e>
                  <m:r>
                    <m:rPr>
                      <m:sty m:val="bi"/>
                    </m:rPr>
                    <w:rPr>
                      <w:rFonts w:ascii="Cambria Math" w:hAnsi="Cambria Math"/>
                    </w:rPr>
                    <m:t>σ</m:t>
                  </m:r>
                </m:e>
                <m:sub>
                  <m:r>
                    <m:rPr>
                      <m:sty m:val="bi"/>
                    </m:rPr>
                    <w:rPr>
                      <w:rFonts w:ascii="Cambria Math" w:hAnsi="Cambria Math"/>
                    </w:rPr>
                    <m:t>y</m:t>
                  </m:r>
                </m:sub>
              </m:sSub>
              <m:r>
                <m:rPr>
                  <m:sty m:val="bi"/>
                </m:rPr>
                <w:rPr>
                  <w:rFonts w:ascii="Cambria Math" w:hAnsi="Cambria Math"/>
                </w:rPr>
                <m:t>(1-R)</m:t>
              </m:r>
            </m:e>
          </m:nary>
          <m:r>
            <m:rPr>
              <m:sty m:val="bi"/>
            </m:rPr>
            <w:rPr>
              <w:rFonts w:ascii="Cambria Math" w:hAnsi="Cambria Math"/>
            </w:rPr>
            <m:t xml:space="preserve">            (3)</m:t>
          </m:r>
        </m:oMath>
      </m:oMathPara>
    </w:p>
    <w:p w14:paraId="22984998" w14:textId="039F75EA" w:rsidR="00A70149" w:rsidRPr="009055E3" w:rsidRDefault="00A70149" w:rsidP="00B06F9A">
      <w:pPr>
        <w:pStyle w:val="Heading-Main"/>
        <w:spacing w:line="360" w:lineRule="auto"/>
        <w:ind w:firstLine="720"/>
        <w:rPr>
          <w:b w:val="0"/>
          <w:bCs w:val="0"/>
        </w:rPr>
      </w:pPr>
      <w:r w:rsidRPr="00A70149">
        <w:rPr>
          <w:b w:val="0"/>
          <w:bCs w:val="0"/>
        </w:rPr>
        <w:t xml:space="preserve">where x is the model and y </w:t>
      </w:r>
      <w:proofErr w:type="gramStart"/>
      <w:r w:rsidRPr="00A70149">
        <w:rPr>
          <w:b w:val="0"/>
          <w:bCs w:val="0"/>
        </w:rPr>
        <w:t>is</w:t>
      </w:r>
      <w:proofErr w:type="gramEnd"/>
      <w:r w:rsidRPr="00A70149">
        <w:rPr>
          <w:b w:val="0"/>
          <w:bCs w:val="0"/>
        </w:rPr>
        <w:t xml:space="preserve"> the observations, σ is the standard deviation and R is the correlation coefficient. </w:t>
      </w:r>
    </w:p>
    <w:p w14:paraId="3EDEABCD" w14:textId="08817427" w:rsidR="00A70149" w:rsidRPr="00A70149" w:rsidRDefault="00A70149" w:rsidP="00B06F9A">
      <w:pPr>
        <w:pStyle w:val="Heading-Main"/>
        <w:spacing w:line="360" w:lineRule="auto"/>
        <w:ind w:firstLine="720"/>
        <w:rPr>
          <w:b w:val="0"/>
          <w:bCs w:val="0"/>
        </w:rPr>
      </w:pPr>
      <w:r w:rsidRPr="00A70149">
        <w:rPr>
          <w:b w:val="0"/>
          <w:bCs w:val="0"/>
        </w:rPr>
        <w:t xml:space="preserve">The first term specifies the bias between model simulation and observation (squared). The second “variance” </w:t>
      </w:r>
      <w:r w:rsidR="00C23FE4">
        <w:rPr>
          <w:b w:val="0"/>
          <w:bCs w:val="0"/>
        </w:rPr>
        <w:t xml:space="preserve">term </w:t>
      </w:r>
      <w:r w:rsidRPr="00A70149">
        <w:rPr>
          <w:b w:val="0"/>
          <w:bCs w:val="0"/>
        </w:rPr>
        <w:t xml:space="preserve">measures their differences in terms of variability (i.e., the difference between the magnitude of the modeled and observed fluctuations). </w:t>
      </w:r>
      <w:r w:rsidR="00C23FE4">
        <w:rPr>
          <w:b w:val="0"/>
          <w:bCs w:val="0"/>
        </w:rPr>
        <w:t>T</w:t>
      </w:r>
      <w:r w:rsidRPr="00A70149">
        <w:rPr>
          <w:b w:val="0"/>
          <w:bCs w:val="0"/>
        </w:rPr>
        <w:t>he third term</w:t>
      </w:r>
      <w:r w:rsidR="00C23FE4">
        <w:rPr>
          <w:b w:val="0"/>
          <w:bCs w:val="0"/>
        </w:rPr>
        <w:t xml:space="preserve"> in Eq. 3 </w:t>
      </w:r>
      <w:r w:rsidRPr="00A70149">
        <w:rPr>
          <w:b w:val="0"/>
          <w:bCs w:val="0"/>
        </w:rPr>
        <w:t xml:space="preserve">generally demonstrates the lack of correlation between </w:t>
      </w:r>
      <w:r w:rsidR="00C23FE4">
        <w:rPr>
          <w:b w:val="0"/>
          <w:bCs w:val="0"/>
        </w:rPr>
        <w:t>model and observations</w:t>
      </w:r>
      <w:r w:rsidR="00C23FE4" w:rsidRPr="00A70149">
        <w:rPr>
          <w:b w:val="0"/>
          <w:bCs w:val="0"/>
        </w:rPr>
        <w:t xml:space="preserve"> </w:t>
      </w:r>
      <w:r w:rsidRPr="00A70149">
        <w:rPr>
          <w:b w:val="0"/>
          <w:bCs w:val="0"/>
        </w:rPr>
        <w:t xml:space="preserve">weighted by their standard deviations, which can be deemed a measure of their disagreement in terms </w:t>
      </w:r>
      <w:r w:rsidR="00C23FE4">
        <w:rPr>
          <w:b w:val="0"/>
          <w:bCs w:val="0"/>
        </w:rPr>
        <w:t>in p</w:t>
      </w:r>
      <w:r w:rsidRPr="00A70149">
        <w:rPr>
          <w:b w:val="0"/>
          <w:bCs w:val="0"/>
        </w:rPr>
        <w:t xml:space="preserve">hase </w:t>
      </w:r>
      <w:r w:rsidRPr="004E08AE">
        <w:rPr>
          <w:b w:val="0"/>
          <w:bCs w:val="0"/>
        </w:rPr>
        <w:t>(</w:t>
      </w:r>
      <w:proofErr w:type="spellStart"/>
      <w:r w:rsidRPr="004E08AE">
        <w:rPr>
          <w:b w:val="0"/>
          <w:bCs w:val="0"/>
        </w:rPr>
        <w:t>Bacour</w:t>
      </w:r>
      <w:proofErr w:type="spellEnd"/>
      <w:r w:rsidRPr="004E08AE">
        <w:rPr>
          <w:b w:val="0"/>
          <w:bCs w:val="0"/>
        </w:rPr>
        <w:t xml:space="preserve"> et al., 2019; </w:t>
      </w:r>
      <w:proofErr w:type="spellStart"/>
      <w:r w:rsidRPr="004E08AE">
        <w:rPr>
          <w:b w:val="0"/>
          <w:bCs w:val="0"/>
        </w:rPr>
        <w:t>Gauch</w:t>
      </w:r>
      <w:proofErr w:type="spellEnd"/>
      <w:r w:rsidRPr="004E08AE">
        <w:rPr>
          <w:b w:val="0"/>
          <w:bCs w:val="0"/>
        </w:rPr>
        <w:t xml:space="preserve"> et al., 2003)</w:t>
      </w:r>
      <w:r w:rsidRPr="00A70149">
        <w:rPr>
          <w:b w:val="0"/>
          <w:bCs w:val="0"/>
        </w:rPr>
        <w:t xml:space="preserve">. We further calculated the contribution of each </w:t>
      </w:r>
      <w:r w:rsidRPr="00A70149">
        <w:rPr>
          <w:b w:val="0"/>
          <w:bCs w:val="0"/>
        </w:rPr>
        <w:lastRenderedPageBreak/>
        <w:t>component (bias, variance and phase) to the overall MSD by dividing each component by the total MSD.</w:t>
      </w:r>
    </w:p>
    <w:p w14:paraId="6EB77176" w14:textId="72F58541" w:rsidR="002F3B11" w:rsidRPr="009055E3" w:rsidRDefault="00A70149" w:rsidP="00B06F9A">
      <w:pPr>
        <w:pStyle w:val="Heading-Main"/>
        <w:spacing w:line="360" w:lineRule="auto"/>
      </w:pPr>
      <w:r w:rsidRPr="009055E3">
        <w:t>3</w:t>
      </w:r>
      <w:r w:rsidR="002F3B11" w:rsidRPr="009055E3">
        <w:t xml:space="preserve"> Results</w:t>
      </w:r>
    </w:p>
    <w:p w14:paraId="3C1989AB" w14:textId="176B977F" w:rsidR="008D0DB9" w:rsidRPr="009055E3" w:rsidRDefault="00A70149" w:rsidP="00B06F9A">
      <w:pPr>
        <w:pStyle w:val="Heading2"/>
        <w:spacing w:before="240" w:after="120" w:line="360" w:lineRule="auto"/>
        <w:ind w:left="720"/>
        <w:rPr>
          <w:rFonts w:ascii="Times New Roman" w:hAnsi="Times New Roman" w:cs="Times New Roman"/>
          <w:color w:val="000000" w:themeColor="text1"/>
          <w:sz w:val="24"/>
          <w:szCs w:val="24"/>
        </w:rPr>
      </w:pPr>
      <w:r w:rsidRPr="009055E3">
        <w:rPr>
          <w:rFonts w:ascii="Times New Roman" w:hAnsi="Times New Roman" w:cs="Times New Roman"/>
          <w:color w:val="000000" w:themeColor="text1"/>
          <w:sz w:val="24"/>
          <w:szCs w:val="24"/>
        </w:rPr>
        <w:t>3</w:t>
      </w:r>
      <w:r w:rsidR="00AE4A33" w:rsidRPr="009055E3">
        <w:rPr>
          <w:rFonts w:ascii="Times New Roman" w:hAnsi="Times New Roman" w:cs="Times New Roman"/>
          <w:color w:val="000000" w:themeColor="text1"/>
          <w:sz w:val="24"/>
          <w:szCs w:val="24"/>
        </w:rPr>
        <w:t xml:space="preserve">.1 </w:t>
      </w:r>
      <w:r w:rsidR="008D0DB9" w:rsidRPr="009055E3">
        <w:rPr>
          <w:rFonts w:ascii="Times New Roman" w:hAnsi="Times New Roman" w:cs="Times New Roman"/>
          <w:color w:val="000000" w:themeColor="text1"/>
          <w:sz w:val="24"/>
          <w:szCs w:val="24"/>
        </w:rPr>
        <w:t xml:space="preserve">Impact of optimization of all parameters </w:t>
      </w:r>
      <w:r w:rsidR="00C23FE4">
        <w:rPr>
          <w:rFonts w:ascii="Times New Roman" w:hAnsi="Times New Roman" w:cs="Times New Roman"/>
          <w:color w:val="000000" w:themeColor="text1"/>
          <w:sz w:val="24"/>
          <w:szCs w:val="24"/>
        </w:rPr>
        <w:t xml:space="preserve">(P1) </w:t>
      </w:r>
      <w:r w:rsidR="008D0DB9" w:rsidRPr="009055E3">
        <w:rPr>
          <w:rFonts w:ascii="Times New Roman" w:hAnsi="Times New Roman" w:cs="Times New Roman"/>
          <w:color w:val="000000" w:themeColor="text1"/>
          <w:sz w:val="24"/>
          <w:szCs w:val="24"/>
        </w:rPr>
        <w:t xml:space="preserve">on model </w:t>
      </w:r>
      <w:r w:rsidR="003C61CD" w:rsidRPr="003C61CD">
        <w:rPr>
          <w:rFonts w:ascii="Times New Roman" w:hAnsi="Times New Roman" w:cs="Times New Roman"/>
          <w:color w:val="000000" w:themeColor="text1"/>
          <w:sz w:val="24"/>
          <w:szCs w:val="24"/>
        </w:rPr>
        <w:t xml:space="preserve">net and gross </w:t>
      </w:r>
      <w:r w:rsidR="008D0DB9" w:rsidRPr="009055E3">
        <w:rPr>
          <w:rFonts w:ascii="Times New Roman" w:hAnsi="Times New Roman" w:cs="Times New Roman"/>
          <w:color w:val="000000" w:themeColor="text1"/>
          <w:sz w:val="24"/>
          <w:szCs w:val="24"/>
        </w:rPr>
        <w:t>CO</w:t>
      </w:r>
      <w:r w:rsidR="008D0DB9" w:rsidRPr="009055E3">
        <w:rPr>
          <w:rFonts w:ascii="Times New Roman" w:hAnsi="Times New Roman" w:cs="Times New Roman"/>
          <w:color w:val="000000" w:themeColor="text1"/>
          <w:sz w:val="24"/>
          <w:szCs w:val="24"/>
          <w:vertAlign w:val="subscript"/>
        </w:rPr>
        <w:t>2</w:t>
      </w:r>
      <w:r w:rsidR="008D0DB9" w:rsidRPr="009055E3">
        <w:rPr>
          <w:rFonts w:ascii="Times New Roman" w:hAnsi="Times New Roman" w:cs="Times New Roman"/>
          <w:color w:val="000000" w:themeColor="text1"/>
          <w:sz w:val="24"/>
          <w:szCs w:val="24"/>
        </w:rPr>
        <w:t xml:space="preserve"> fluxes</w:t>
      </w:r>
    </w:p>
    <w:p w14:paraId="2A2E673A" w14:textId="5722A685" w:rsidR="00330371" w:rsidRDefault="000E10BD" w:rsidP="00B06F9A">
      <w:pPr>
        <w:pStyle w:val="Text"/>
        <w:spacing w:line="360" w:lineRule="auto"/>
        <w:rPr>
          <w:ins w:id="58" w:author="Kashif Mahmud" w:date="2021-08-26T16:09:00Z"/>
        </w:rPr>
      </w:pPr>
      <w:r w:rsidRPr="009055E3">
        <w:t>Across all sites, the prior ORCHIDEE simulations (</w:t>
      </w:r>
      <w:proofErr w:type="gramStart"/>
      <w:r w:rsidRPr="009055E3">
        <w:t>i.e.</w:t>
      </w:r>
      <w:proofErr w:type="gramEnd"/>
      <w:r w:rsidRPr="009055E3">
        <w:t xml:space="preserve"> before parameter optimization) fail to capture both the mean annual NEE </w:t>
      </w:r>
      <w:r w:rsidR="00C23FE4">
        <w:t xml:space="preserve">at mean C sink and source sites </w:t>
      </w:r>
      <w:r w:rsidRPr="009055E3">
        <w:t xml:space="preserve">and </w:t>
      </w:r>
      <w:r w:rsidR="00C23FE4">
        <w:t>the NEE</w:t>
      </w:r>
      <w:r w:rsidRPr="009055E3">
        <w:t xml:space="preserve"> IAV</w:t>
      </w:r>
      <w:r w:rsidR="00C23FE4">
        <w:t xml:space="preserve"> across all sites</w:t>
      </w:r>
      <w:r w:rsidRPr="009055E3">
        <w:t xml:space="preserve"> (</w:t>
      </w:r>
      <w:r w:rsidRPr="009055E3">
        <w:rPr>
          <w:b/>
          <w:bCs/>
        </w:rPr>
        <w:t>Figure 1a</w:t>
      </w:r>
      <w:r w:rsidRPr="009055E3">
        <w:t xml:space="preserve">) - as also seen for all TRENDY TBMs in </w:t>
      </w:r>
      <w:proofErr w:type="spellStart"/>
      <w:r w:rsidRPr="004E08AE">
        <w:t>MacBean</w:t>
      </w:r>
      <w:proofErr w:type="spellEnd"/>
      <w:r w:rsidR="004E08AE">
        <w:t xml:space="preserve"> et al (</w:t>
      </w:r>
      <w:del w:id="59" w:author="Kashif Mahmud" w:date="2021-08-26T15:47:00Z">
        <w:r w:rsidR="001C0C11" w:rsidDel="00330371">
          <w:delText>in review</w:delText>
        </w:r>
      </w:del>
      <w:ins w:id="60" w:author="Kashif Mahmud" w:date="2021-08-26T15:47:00Z">
        <w:r w:rsidR="00330371">
          <w:t>2021</w:t>
        </w:r>
      </w:ins>
      <w:r w:rsidRPr="004E08AE">
        <w:t>)</w:t>
      </w:r>
      <w:r w:rsidRPr="009055E3">
        <w:t>. Across all sites, optimizing all C cycle-related parameters (phenology, photosynthesis and post C uptake - assimilation scenario P1) with NEE data dramatically increases the ability of the model to capture both the mean C source/sink behavior and the IAV (</w:t>
      </w:r>
      <w:r w:rsidRPr="009055E3">
        <w:rPr>
          <w:b/>
          <w:bCs/>
        </w:rPr>
        <w:t>Figure 1b</w:t>
      </w:r>
      <w:r w:rsidRPr="009055E3">
        <w:t xml:space="preserve">). C sink and source sites show significant improvement in terms of both mean annual NEE and IAV. There is not a strong bias in the model simulations at pivot sites whose mean annual NEE is close to zero; therefore, the optimization results in an improvement mainly in IAV (as represented by the correlation and slope values shown in inset figures in Figures 1 a and b). </w:t>
      </w:r>
      <w:ins w:id="61" w:author="Kashif Mahmud" w:date="2021-08-26T16:09:00Z">
        <w:r w:rsidR="00330371">
          <w:t>Daily flux data RMSEs for validation exercise indicate good</w:t>
        </w:r>
        <w:r w:rsidR="00330371" w:rsidRPr="00330371">
          <w:t xml:space="preserve"> prediction capacity</w:t>
        </w:r>
        <w:r w:rsidR="00330371">
          <w:t xml:space="preserve"> of the calibrated parameters </w:t>
        </w:r>
      </w:ins>
      <w:ins w:id="62" w:author="Kashif Mahmud" w:date="2021-08-26T16:27:00Z">
        <w:r w:rsidR="00330371">
          <w:t xml:space="preserve">after optimization of all parameters </w:t>
        </w:r>
      </w:ins>
      <w:ins w:id="63" w:author="Kashif Mahmud" w:date="2021-08-26T16:09:00Z">
        <w:r w:rsidR="00330371">
          <w:t>(</w:t>
        </w:r>
        <w:commentRangeStart w:id="64"/>
        <w:r w:rsidR="00330371" w:rsidRPr="009055E3">
          <w:rPr>
            <w:b/>
            <w:bCs/>
          </w:rPr>
          <w:t xml:space="preserve">Figure </w:t>
        </w:r>
      </w:ins>
      <w:ins w:id="65" w:author="Kashif Mahmud" w:date="2021-08-26T16:27:00Z">
        <w:r w:rsidR="00330371">
          <w:rPr>
            <w:b/>
            <w:bCs/>
          </w:rPr>
          <w:t>S</w:t>
        </w:r>
      </w:ins>
      <w:ins w:id="66" w:author="Kashif Mahmud" w:date="2021-08-26T16:10:00Z">
        <w:r w:rsidR="00330371">
          <w:rPr>
            <w:b/>
            <w:bCs/>
          </w:rPr>
          <w:t>1</w:t>
        </w:r>
      </w:ins>
      <w:ins w:id="67" w:author="Kashif Mahmud" w:date="2021-08-26T16:09:00Z">
        <w:r w:rsidR="00330371">
          <w:rPr>
            <w:b/>
            <w:bCs/>
          </w:rPr>
          <w:t>a</w:t>
        </w:r>
      </w:ins>
      <w:commentRangeEnd w:id="64"/>
      <w:ins w:id="68" w:author="Kashif Mahmud" w:date="2021-08-26T16:37:00Z">
        <w:r w:rsidR="00330371">
          <w:rPr>
            <w:rStyle w:val="CommentReference"/>
            <w:rFonts w:eastAsia="Calibri"/>
          </w:rPr>
          <w:commentReference w:id="64"/>
        </w:r>
      </w:ins>
      <w:ins w:id="69" w:author="Kashif Mahmud" w:date="2021-08-26T16:09:00Z">
        <w:r w:rsidR="00330371">
          <w:t>).</w:t>
        </w:r>
      </w:ins>
    </w:p>
    <w:p w14:paraId="7E013F2C" w14:textId="305AE5CB" w:rsidR="000E10BD" w:rsidRPr="009055E3" w:rsidRDefault="000E10BD" w:rsidP="00B06F9A">
      <w:pPr>
        <w:pStyle w:val="Text"/>
        <w:spacing w:line="360" w:lineRule="auto"/>
      </w:pPr>
      <w:r w:rsidRPr="009055E3">
        <w:t>Improvement of the model-data fit resulting from the assimilation is evident across all sites, with a reduction of daily NEE RMSE between 0.05 to 0.65 gCm</w:t>
      </w:r>
      <w:r w:rsidRPr="009055E3">
        <w:rPr>
          <w:vertAlign w:val="superscript"/>
        </w:rPr>
        <w:t>-2</w:t>
      </w:r>
      <w:r w:rsidRPr="009055E3">
        <w:t>d</w:t>
      </w:r>
      <w:r w:rsidRPr="009055E3">
        <w:rPr>
          <w:vertAlign w:val="superscript"/>
        </w:rPr>
        <w:t>-1</w:t>
      </w:r>
      <w:r w:rsidRPr="009055E3">
        <w:t xml:space="preserve"> (</w:t>
      </w:r>
      <w:r w:rsidRPr="009055E3">
        <w:rPr>
          <w:b/>
          <w:bCs/>
        </w:rPr>
        <w:t>Figure</w:t>
      </w:r>
      <w:r w:rsidRPr="009055E3">
        <w:t xml:space="preserve"> </w:t>
      </w:r>
      <w:r w:rsidRPr="009055E3">
        <w:rPr>
          <w:b/>
          <w:bCs/>
        </w:rPr>
        <w:t>S1)</w:t>
      </w:r>
      <w:r w:rsidRPr="009055E3">
        <w:t xml:space="preserve">, with a </w:t>
      </w:r>
      <w:proofErr w:type="gramStart"/>
      <w:r w:rsidRPr="009055E3">
        <w:t>similar reductions</w:t>
      </w:r>
      <w:proofErr w:type="gramEnd"/>
      <w:r w:rsidRPr="009055E3">
        <w:t xml:space="preserve"> in daily GPP and </w:t>
      </w:r>
      <w:proofErr w:type="spellStart"/>
      <w:r w:rsidRPr="009055E3">
        <w:t>R</w:t>
      </w:r>
      <w:r w:rsidRPr="009055E3">
        <w:rPr>
          <w:vertAlign w:val="subscript"/>
        </w:rPr>
        <w:t>eco</w:t>
      </w:r>
      <w:proofErr w:type="spellEnd"/>
      <w:r w:rsidRPr="009055E3">
        <w:t xml:space="preserve"> RMSE (Table S2).</w:t>
      </w:r>
      <w:r w:rsidR="00C23FE4">
        <w:t xml:space="preserve"> </w:t>
      </w:r>
      <w:r w:rsidRPr="009055E3">
        <w:t xml:space="preserve">Moreover, the temporal dynamics are well captured for all the sites: when optimizing all parameters, the median </w:t>
      </w:r>
      <w:proofErr w:type="spellStart"/>
      <w:r w:rsidRPr="009055E3">
        <w:t>pearson</w:t>
      </w:r>
      <w:proofErr w:type="spellEnd"/>
      <w:r w:rsidRPr="009055E3">
        <w:t xml:space="preserve"> correlation coefficients (R) increase by 0.45, 0.45, and 0.25 for daily, monthly and annual modeled NEE, respectively and posterior median slope values ≥0.5 (</w:t>
      </w:r>
      <w:r w:rsidRPr="009055E3">
        <w:rPr>
          <w:b/>
          <w:bCs/>
        </w:rPr>
        <w:t>Figure S2a and d)</w:t>
      </w:r>
      <w:r w:rsidRPr="009055E3">
        <w:t>. GPP temporal dynamics are also much improved by the P1 assimilation with a higher and tighter range in posterior R and slope values than NEE (</w:t>
      </w:r>
      <w:r w:rsidRPr="009055E3">
        <w:rPr>
          <w:b/>
          <w:bCs/>
        </w:rPr>
        <w:t>Figure S2b and e</w:t>
      </w:r>
      <w:r w:rsidRPr="009055E3">
        <w:t xml:space="preserve">). In contrast, there is less improvement in </w:t>
      </w:r>
      <w:proofErr w:type="spellStart"/>
      <w:r w:rsidRPr="009055E3">
        <w:t>R</w:t>
      </w:r>
      <w:r w:rsidRPr="009055E3">
        <w:rPr>
          <w:vertAlign w:val="subscript"/>
        </w:rPr>
        <w:t>eco</w:t>
      </w:r>
      <w:proofErr w:type="spellEnd"/>
      <w:r w:rsidRPr="009055E3">
        <w:t xml:space="preserve"> temporal dynamics although the median R and slope values are higher after the optimization (</w:t>
      </w:r>
      <w:r w:rsidRPr="009055E3">
        <w:rPr>
          <w:b/>
          <w:bCs/>
        </w:rPr>
        <w:t>Figure S2c and f</w:t>
      </w:r>
      <w:r w:rsidRPr="009055E3">
        <w:t xml:space="preserve">). </w:t>
      </w:r>
    </w:p>
    <w:p w14:paraId="7EB610D6" w14:textId="09B24897" w:rsidR="000E10BD" w:rsidRPr="009055E3" w:rsidRDefault="001E401D" w:rsidP="00B06F9A">
      <w:pPr>
        <w:spacing w:line="360" w:lineRule="auto"/>
        <w:rPr>
          <w:rFonts w:eastAsia="Times New Roman"/>
          <w:sz w:val="24"/>
          <w:szCs w:val="24"/>
        </w:rPr>
      </w:pPr>
      <w:r w:rsidRPr="001E401D">
        <w:rPr>
          <w:rFonts w:eastAsia="Times New Roman"/>
          <w:sz w:val="24"/>
          <w:szCs w:val="24"/>
        </w:rPr>
        <w:lastRenderedPageBreak/>
        <w:drawing>
          <wp:inline distT="0" distB="0" distL="0" distR="0" wp14:anchorId="17977FDB" wp14:editId="3AAE8D70">
            <wp:extent cx="5943600" cy="2864485"/>
            <wp:effectExtent l="0" t="0" r="0" b="571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3"/>
                    <a:stretch>
                      <a:fillRect/>
                    </a:stretch>
                  </pic:blipFill>
                  <pic:spPr>
                    <a:xfrm>
                      <a:off x="0" y="0"/>
                      <a:ext cx="5943600" cy="2864485"/>
                    </a:xfrm>
                    <a:prstGeom prst="rect">
                      <a:avLst/>
                    </a:prstGeom>
                  </pic:spPr>
                </pic:pic>
              </a:graphicData>
            </a:graphic>
          </wp:inline>
        </w:drawing>
      </w:r>
    </w:p>
    <w:p w14:paraId="66E42CB7" w14:textId="1E86444F" w:rsidR="000E10BD" w:rsidRDefault="000E10BD" w:rsidP="00BC136E">
      <w:pPr>
        <w:pStyle w:val="Text"/>
        <w:ind w:firstLine="0"/>
      </w:pPr>
      <w:r w:rsidRPr="00E94D37">
        <w:rPr>
          <w:b/>
          <w:bCs/>
        </w:rPr>
        <w:t>Figure 1.</w:t>
      </w:r>
      <w:r w:rsidRPr="00E94D37">
        <w:t xml:space="preserve"> Comparison between modeled and observed annual NEE when assimilating NEE data and optimizing all phenology, photosynthesis and post C uptake parameters (P1) in the same assimilation. (</w:t>
      </w:r>
      <w:r w:rsidRPr="009B52A4">
        <w:rPr>
          <w:b/>
          <w:bCs/>
        </w:rPr>
        <w:t>a</w:t>
      </w:r>
      <w:r w:rsidRPr="000D1D30">
        <w:t>) Prior annual NEE simulation before parameter optimization, and (</w:t>
      </w:r>
      <w:r w:rsidRPr="000D1D30">
        <w:rPr>
          <w:b/>
          <w:bCs/>
        </w:rPr>
        <w:t>b</w:t>
      </w:r>
      <w:r w:rsidRPr="00947008">
        <w:t>) Posterior annual NEE after optimization. The trendline and slope value for the linear regression between the model and observations (bottom right inset figures) is shown for each site, together with their Pearson correlation coefficient, r (top left inset figures). The middle of the trend line should sit on the 1:1 line if the accurate mean annual source/sink behavior for a site is well captured by the model. A slope value close to or equal to 1 demonstrates the model is better at capturing the IAV. Colored points and trend lines represent all twelve sites, ordered from the largest mean sink (US-</w:t>
      </w:r>
      <w:proofErr w:type="spellStart"/>
      <w:r w:rsidRPr="00947008">
        <w:t>Vcm</w:t>
      </w:r>
      <w:proofErr w:type="spellEnd"/>
      <w:r w:rsidRPr="00947008">
        <w:t>) to the largest mean source (US-</w:t>
      </w:r>
      <w:proofErr w:type="spellStart"/>
      <w:r w:rsidRPr="00947008">
        <w:t>Aud</w:t>
      </w:r>
      <w:proofErr w:type="spellEnd"/>
      <w:r w:rsidRPr="00947008">
        <w:t>). The sink sites are: US-</w:t>
      </w:r>
      <w:proofErr w:type="spellStart"/>
      <w:r w:rsidRPr="00947008">
        <w:t>Vcm</w:t>
      </w:r>
      <w:proofErr w:type="spellEnd"/>
      <w:r w:rsidRPr="00947008">
        <w:t>, US-</w:t>
      </w:r>
      <w:proofErr w:type="spellStart"/>
      <w:r w:rsidRPr="00947008">
        <w:t>Vcp</w:t>
      </w:r>
      <w:proofErr w:type="spellEnd"/>
      <w:r w:rsidRPr="00947008">
        <w:t>, US-</w:t>
      </w:r>
      <w:proofErr w:type="spellStart"/>
      <w:r w:rsidRPr="00947008">
        <w:t>Mpj</w:t>
      </w:r>
      <w:proofErr w:type="spellEnd"/>
      <w:r w:rsidRPr="00947008">
        <w:t>, US-</w:t>
      </w:r>
      <w:proofErr w:type="spellStart"/>
      <w:r w:rsidRPr="00947008">
        <w:t>Fuf</w:t>
      </w:r>
      <w:proofErr w:type="spellEnd"/>
      <w:r w:rsidRPr="00947008">
        <w:t>, US-</w:t>
      </w:r>
      <w:proofErr w:type="spellStart"/>
      <w:r w:rsidRPr="00947008">
        <w:t>Wjs</w:t>
      </w:r>
      <w:proofErr w:type="spellEnd"/>
      <w:r w:rsidRPr="00947008">
        <w:t xml:space="preserve"> and US-</w:t>
      </w:r>
      <w:proofErr w:type="spellStart"/>
      <w:r w:rsidRPr="00947008">
        <w:t>Ses</w:t>
      </w:r>
      <w:proofErr w:type="spellEnd"/>
      <w:r w:rsidRPr="00947008">
        <w:t>; the pivot sites are: US-</w:t>
      </w:r>
      <w:proofErr w:type="spellStart"/>
      <w:r w:rsidRPr="00947008">
        <w:t>Wkg</w:t>
      </w:r>
      <w:proofErr w:type="spellEnd"/>
      <w:r w:rsidRPr="00947008">
        <w:t>, US-SRG, US-Seg, US-SRM and US-</w:t>
      </w:r>
      <w:proofErr w:type="spellStart"/>
      <w:r w:rsidRPr="00947008">
        <w:t>Whs</w:t>
      </w:r>
      <w:proofErr w:type="spellEnd"/>
      <w:r w:rsidRPr="00947008">
        <w:t xml:space="preserve">; and the only source site is: US-Aud. </w:t>
      </w:r>
    </w:p>
    <w:p w14:paraId="1FF73D5A" w14:textId="77777777" w:rsidR="00BC136E" w:rsidRPr="009055E3" w:rsidRDefault="00BC136E" w:rsidP="00BC136E">
      <w:pPr>
        <w:pStyle w:val="Text"/>
        <w:ind w:firstLine="0"/>
      </w:pPr>
    </w:p>
    <w:p w14:paraId="72481D6B" w14:textId="41CAF259" w:rsidR="000E10BD" w:rsidRPr="009055E3" w:rsidRDefault="000E10BD" w:rsidP="00BC136E">
      <w:pPr>
        <w:pStyle w:val="Text"/>
        <w:spacing w:before="240" w:line="360" w:lineRule="auto"/>
      </w:pPr>
      <w:r w:rsidRPr="009055E3">
        <w:t xml:space="preserve">Across the majority of </w:t>
      </w:r>
      <w:r w:rsidR="00C23FE4">
        <w:t>the</w:t>
      </w:r>
      <w:r w:rsidRPr="009055E3">
        <w:t xml:space="preserve"> sites, the prior model simulates a depressed seasonal NEE amplitude and/or is unable to capture the observed bi-modal seasonality (</w:t>
      </w:r>
      <w:r w:rsidRPr="009055E3">
        <w:rPr>
          <w:b/>
          <w:bCs/>
        </w:rPr>
        <w:t>Figure 2</w:t>
      </w:r>
      <w:r w:rsidRPr="009055E3">
        <w:t>). The NEE amplitude and bi-modal seasonality generally improve</w:t>
      </w:r>
      <w:r w:rsidR="00EC5748">
        <w:t>d</w:t>
      </w:r>
      <w:r w:rsidRPr="009055E3">
        <w:t xml:space="preserve"> when optimizing all parameters (blue curves in </w:t>
      </w:r>
      <w:r w:rsidRPr="009055E3">
        <w:rPr>
          <w:b/>
          <w:bCs/>
        </w:rPr>
        <w:t>Figure 2</w:t>
      </w:r>
      <w:r w:rsidRPr="009055E3">
        <w:t>), although the posterior simulations struggle to reach the exact magnitude of the spring and monsoon NEE troughs (net CO</w:t>
      </w:r>
      <w:r w:rsidRPr="009055E3">
        <w:rPr>
          <w:vertAlign w:val="subscript"/>
        </w:rPr>
        <w:t>2</w:t>
      </w:r>
      <w:r w:rsidRPr="009055E3">
        <w:t xml:space="preserve"> uptake) for several sites (</w:t>
      </w:r>
      <w:proofErr w:type="gramStart"/>
      <w:r w:rsidRPr="009055E3">
        <w:t>e.g.</w:t>
      </w:r>
      <w:proofErr w:type="gramEnd"/>
      <w:r w:rsidRPr="009055E3">
        <w:t xml:space="preserve"> US-</w:t>
      </w:r>
      <w:proofErr w:type="spellStart"/>
      <w:r w:rsidRPr="009055E3">
        <w:t>Mpj</w:t>
      </w:r>
      <w:proofErr w:type="spellEnd"/>
      <w:r w:rsidRPr="009055E3">
        <w:t>, US-</w:t>
      </w:r>
      <w:proofErr w:type="spellStart"/>
      <w:r w:rsidRPr="009055E3">
        <w:t>Wjs</w:t>
      </w:r>
      <w:proofErr w:type="spellEnd"/>
      <w:r w:rsidRPr="009055E3">
        <w:t>, US-</w:t>
      </w:r>
      <w:proofErr w:type="spellStart"/>
      <w:r w:rsidRPr="009055E3">
        <w:t>Ses</w:t>
      </w:r>
      <w:proofErr w:type="spellEnd"/>
      <w:r w:rsidRPr="009055E3">
        <w:t>, US-Seg, US-</w:t>
      </w:r>
      <w:proofErr w:type="spellStart"/>
      <w:r w:rsidRPr="009055E3">
        <w:t>Wkg</w:t>
      </w:r>
      <w:proofErr w:type="spellEnd"/>
      <w:r w:rsidRPr="009055E3">
        <w:t xml:space="preserve"> and US-</w:t>
      </w:r>
      <w:proofErr w:type="spellStart"/>
      <w:r w:rsidRPr="009055E3">
        <w:t>Whs</w:t>
      </w:r>
      <w:proofErr w:type="spellEnd"/>
      <w:r w:rsidRPr="009055E3">
        <w:t xml:space="preserve">). Accurately capturing the seasonal peaks and troughs is important for </w:t>
      </w:r>
      <w:r w:rsidR="00EC5748">
        <w:t xml:space="preserve">replicating observed </w:t>
      </w:r>
      <w:r w:rsidRPr="009055E3">
        <w:t xml:space="preserve">NEE IAV because </w:t>
      </w:r>
      <w:r w:rsidR="00EC5748">
        <w:t xml:space="preserve">variability in </w:t>
      </w:r>
      <w:r w:rsidRPr="009055E3">
        <w:t xml:space="preserve">summer monsoon season fluxes </w:t>
      </w:r>
      <w:proofErr w:type="gramStart"/>
      <w:r w:rsidRPr="009055E3">
        <w:t>are</w:t>
      </w:r>
      <w:proofErr w:type="gramEnd"/>
      <w:r w:rsidRPr="009055E3">
        <w:t xml:space="preserve"> the dominant driver of NEE IAV</w:t>
      </w:r>
      <w:r w:rsidR="004E08AE">
        <w:t xml:space="preserve"> (</w:t>
      </w:r>
      <w:proofErr w:type="spellStart"/>
      <w:r w:rsidR="004E08AE" w:rsidRPr="004E08AE">
        <w:t>MacBean</w:t>
      </w:r>
      <w:proofErr w:type="spellEnd"/>
      <w:r w:rsidR="004E08AE">
        <w:t xml:space="preserve"> et al., </w:t>
      </w:r>
      <w:del w:id="70" w:author="Kashif Mahmud" w:date="2021-08-26T17:48:00Z">
        <w:r w:rsidR="001C0C11" w:rsidDel="00330371">
          <w:delText>in review</w:delText>
        </w:r>
      </w:del>
      <w:ins w:id="71" w:author="Kashif Mahmud" w:date="2021-08-26T17:48:00Z">
        <w:r w:rsidR="00330371">
          <w:t>2021</w:t>
        </w:r>
      </w:ins>
      <w:r w:rsidR="004E08AE" w:rsidRPr="004E08AE">
        <w:t>)</w:t>
      </w:r>
      <w:r w:rsidRPr="009055E3">
        <w:t>. While posterior seasonal NEE peaks and troughs are generally well captured, the assimilation of NEE alone often fails to capture the correct peaks in gross CO</w:t>
      </w:r>
      <w:r w:rsidRPr="009055E3">
        <w:rPr>
          <w:vertAlign w:val="subscript"/>
        </w:rPr>
        <w:t>2</w:t>
      </w:r>
      <w:r w:rsidRPr="009055E3">
        <w:t xml:space="preserve"> fluxes (</w:t>
      </w:r>
      <w:r w:rsidRPr="009055E3">
        <w:rPr>
          <w:b/>
          <w:bCs/>
        </w:rPr>
        <w:t>Figure S3</w:t>
      </w:r>
      <w:r w:rsidRPr="009055E3">
        <w:t xml:space="preserve">), likely due to compensating errors in </w:t>
      </w:r>
      <w:r w:rsidRPr="009055E3">
        <w:lastRenderedPageBreak/>
        <w:t xml:space="preserve">both GPP and </w:t>
      </w:r>
      <w:proofErr w:type="spellStart"/>
      <w:r w:rsidRPr="009055E3">
        <w:t>R</w:t>
      </w:r>
      <w:r w:rsidRPr="009055E3">
        <w:rPr>
          <w:vertAlign w:val="subscript"/>
        </w:rPr>
        <w:t>eco</w:t>
      </w:r>
      <w:proofErr w:type="spellEnd"/>
      <w:r w:rsidRPr="009055E3">
        <w:t>. At the C source site (US-</w:t>
      </w:r>
      <w:proofErr w:type="spellStart"/>
      <w:r w:rsidRPr="009055E3">
        <w:t>Aud</w:t>
      </w:r>
      <w:proofErr w:type="spellEnd"/>
      <w:r w:rsidRPr="009055E3">
        <w:t>) the model also fails to simulate the accurate peaks in springtime net carbon release (</w:t>
      </w:r>
      <w:r w:rsidRPr="009055E3">
        <w:rPr>
          <w:b/>
          <w:bCs/>
        </w:rPr>
        <w:t>Figure 2</w:t>
      </w:r>
      <w:r w:rsidRPr="009055E3">
        <w:t xml:space="preserve">). </w:t>
      </w:r>
      <w:r w:rsidR="00C23FE4">
        <w:t>This</w:t>
      </w:r>
      <w:r w:rsidRPr="009055E3">
        <w:t xml:space="preserve"> is due to the fact that at US-</w:t>
      </w:r>
      <w:proofErr w:type="spellStart"/>
      <w:r w:rsidRPr="009055E3">
        <w:t>Aud</w:t>
      </w:r>
      <w:proofErr w:type="spellEnd"/>
      <w:r w:rsidRPr="009055E3">
        <w:t xml:space="preserve">, TBMs tend to overestimate spring GPP and underestimate the earlier rise in spring </w:t>
      </w:r>
      <w:proofErr w:type="spellStart"/>
      <w:r w:rsidRPr="009055E3">
        <w:t>R</w:t>
      </w:r>
      <w:r w:rsidRPr="009055E3">
        <w:rPr>
          <w:vertAlign w:val="subscript"/>
        </w:rPr>
        <w:t>eco</w:t>
      </w:r>
      <w:proofErr w:type="spellEnd"/>
      <w:r w:rsidRPr="009055E3">
        <w:t xml:space="preserve"> (</w:t>
      </w:r>
      <w:r w:rsidRPr="009055E3">
        <w:rPr>
          <w:b/>
          <w:bCs/>
        </w:rPr>
        <w:t>Figure S3</w:t>
      </w:r>
      <w:r w:rsidRPr="009055E3">
        <w:t>). The optimization only partially corrects these model biases, suggesting that other missing processes may ultimately be responsible for the model-data misfit (such as disturbance following a fire that occurred at the site in 2002, which is not implemented in the current version of ORCHIDEE). </w:t>
      </w:r>
    </w:p>
    <w:p w14:paraId="75F25504" w14:textId="39431315" w:rsidR="000E10BD" w:rsidRPr="009055E3" w:rsidRDefault="0057615C" w:rsidP="00B06F9A">
      <w:pPr>
        <w:spacing w:line="360" w:lineRule="auto"/>
        <w:rPr>
          <w:rFonts w:eastAsia="Times New Roman"/>
          <w:sz w:val="24"/>
          <w:szCs w:val="24"/>
        </w:rPr>
      </w:pPr>
      <w:r>
        <w:rPr>
          <w:rFonts w:eastAsia="Times New Roman"/>
          <w:noProof/>
          <w:sz w:val="24"/>
          <w:szCs w:val="24"/>
        </w:rPr>
        <w:drawing>
          <wp:inline distT="0" distB="0" distL="0" distR="0" wp14:anchorId="5D3FD78E" wp14:editId="225CDDBA">
            <wp:extent cx="5892800" cy="4471501"/>
            <wp:effectExtent l="0" t="0" r="0" b="0"/>
            <wp:docPr id="11" name="Picture 11" descr="Chart,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hape, polygon&#10;&#10;Description automatically generated"/>
                    <pic:cNvPicPr/>
                  </pic:nvPicPr>
                  <pic:blipFill>
                    <a:blip r:embed="rId14"/>
                    <a:stretch>
                      <a:fillRect/>
                    </a:stretch>
                  </pic:blipFill>
                  <pic:spPr>
                    <a:xfrm>
                      <a:off x="0" y="0"/>
                      <a:ext cx="5892800" cy="4471501"/>
                    </a:xfrm>
                    <a:prstGeom prst="rect">
                      <a:avLst/>
                    </a:prstGeom>
                  </pic:spPr>
                </pic:pic>
              </a:graphicData>
            </a:graphic>
          </wp:inline>
        </w:drawing>
      </w:r>
    </w:p>
    <w:p w14:paraId="404036BD" w14:textId="0B5DBDBC" w:rsidR="000E10BD" w:rsidRPr="009055E3" w:rsidRDefault="000E10BD" w:rsidP="00EC5748">
      <w:pPr>
        <w:pStyle w:val="Text"/>
        <w:ind w:firstLine="0"/>
      </w:pPr>
      <w:r w:rsidRPr="009055E3">
        <w:rPr>
          <w:b/>
          <w:bCs/>
        </w:rPr>
        <w:t>Figure 2.</w:t>
      </w:r>
      <w:r w:rsidRPr="009055E3">
        <w:t xml:space="preserve"> Mean monthly NEE seasonal cycles for each site comparing prior (red curve) and posterior (blue curve) ORCHIDEE simulations with observations (black curve). Posterior simulation after assimilation of NEE data and optimization of all parameters: phenology, photosynthesis and post C uptake (P1). The sites are listed in order from largest mean annual C sink (US-</w:t>
      </w:r>
      <w:proofErr w:type="spellStart"/>
      <w:r w:rsidRPr="009055E3">
        <w:t>Vcm</w:t>
      </w:r>
      <w:proofErr w:type="spellEnd"/>
      <w:r w:rsidRPr="009055E3">
        <w:t>) to mean annual C source (US-</w:t>
      </w:r>
      <w:proofErr w:type="spellStart"/>
      <w:r w:rsidRPr="009055E3">
        <w:t>Aud</w:t>
      </w:r>
      <w:proofErr w:type="spellEnd"/>
      <w:r w:rsidRPr="009055E3">
        <w:t xml:space="preserve">). </w:t>
      </w:r>
    </w:p>
    <w:p w14:paraId="539D81E3" w14:textId="77777777" w:rsidR="000E10BD" w:rsidRPr="009055E3" w:rsidRDefault="000E10BD" w:rsidP="00B06F9A">
      <w:pPr>
        <w:pStyle w:val="Text"/>
        <w:spacing w:line="360" w:lineRule="auto"/>
      </w:pPr>
    </w:p>
    <w:p w14:paraId="6F80C631" w14:textId="092581AF" w:rsidR="000E10BD" w:rsidRPr="009055E3" w:rsidRDefault="000E10BD" w:rsidP="00B06F9A">
      <w:pPr>
        <w:pStyle w:val="Text"/>
        <w:spacing w:line="360" w:lineRule="auto"/>
      </w:pPr>
      <w:r w:rsidRPr="009055E3">
        <w:t xml:space="preserve">Decomposing the daily NEE </w:t>
      </w:r>
      <w:r w:rsidR="00C23FE4">
        <w:t>MSD</w:t>
      </w:r>
      <w:r w:rsidRPr="009055E3">
        <w:t xml:space="preserve"> between model and observations into bias, variance and phase components shows that across all sites, all </w:t>
      </w:r>
      <w:r w:rsidR="00C23FE4">
        <w:t xml:space="preserve">three components </w:t>
      </w:r>
      <w:r w:rsidRPr="009055E3">
        <w:t xml:space="preserve">contribute to prior NEE </w:t>
      </w:r>
      <w:r w:rsidRPr="009055E3">
        <w:lastRenderedPageBreak/>
        <w:t>model-data discrepancies (</w:t>
      </w:r>
      <w:r w:rsidRPr="009055E3">
        <w:rPr>
          <w:b/>
          <w:bCs/>
        </w:rPr>
        <w:t>Figure 3a</w:t>
      </w:r>
      <w:r w:rsidRPr="009055E3">
        <w:t xml:space="preserve"> left of vertical dashed line). The prior daily NEE MSD at the C sink sites are dominated by both phase and bias components (</w:t>
      </w:r>
      <w:r w:rsidRPr="009055E3">
        <w:rPr>
          <w:b/>
          <w:bCs/>
        </w:rPr>
        <w:t xml:space="preserve">Figure 3a </w:t>
      </w:r>
      <w:r w:rsidRPr="009055E3">
        <w:t>top panel). The fact that sink site MSD is also dominated by bias is unsurprising given that at those sites the prior model does not capture the mean annual C sink (</w:t>
      </w:r>
      <w:r w:rsidRPr="009055E3">
        <w:rPr>
          <w:b/>
          <w:bCs/>
        </w:rPr>
        <w:t>Figure 1a</w:t>
      </w:r>
      <w:r w:rsidRPr="009055E3">
        <w:t xml:space="preserve">). Note that, if we decompose the </w:t>
      </w:r>
      <w:r w:rsidRPr="00E94D37">
        <w:rPr>
          <w:i/>
          <w:iCs/>
        </w:rPr>
        <w:t xml:space="preserve">annual </w:t>
      </w:r>
      <w:r w:rsidRPr="009055E3">
        <w:t>NEE MSD into the constituent bias, phase and variance components then bias overwhelmingly dominates the MSD at sink (and source) sites given their large underestimate of mean annual NEE (</w:t>
      </w:r>
      <w:r w:rsidRPr="009055E3">
        <w:rPr>
          <w:b/>
          <w:bCs/>
        </w:rPr>
        <w:t xml:space="preserve">Figure S4 </w:t>
      </w:r>
      <w:r w:rsidRPr="009055E3">
        <w:t xml:space="preserve">top and bottom rows). In contrast, at the C pivot and source sites, the highest contribution to the prior daily NEE MSD is from </w:t>
      </w:r>
      <w:proofErr w:type="gramStart"/>
      <w:r w:rsidRPr="009055E3">
        <w:t>the  phase</w:t>
      </w:r>
      <w:proofErr w:type="gramEnd"/>
      <w:r w:rsidRPr="009055E3">
        <w:t xml:space="preserve"> component (</w:t>
      </w:r>
      <w:r w:rsidRPr="009055E3">
        <w:rPr>
          <w:b/>
          <w:bCs/>
        </w:rPr>
        <w:t>Figure 3a</w:t>
      </w:r>
      <w:r w:rsidRPr="009055E3">
        <w:t xml:space="preserve"> middle and bottom panel), indicating </w:t>
      </w:r>
      <w:r w:rsidR="00EC5748">
        <w:t xml:space="preserve">that </w:t>
      </w:r>
      <w:r w:rsidRPr="009055E3">
        <w:t>the default model does a poor job of representing the timing of dryland C cycle related processes. Across all sites, optimizing all parameters (P1) dramatically reduces the bias, variance and phase components of the daily NEE MSD, with phase remaining the strongest contributor to daily NEE MSD (</w:t>
      </w:r>
      <w:r w:rsidRPr="009055E3">
        <w:rPr>
          <w:b/>
          <w:bCs/>
        </w:rPr>
        <w:t>Figure 3a</w:t>
      </w:r>
      <w:r w:rsidRPr="009055E3">
        <w:t xml:space="preserve"> right of dashed line). </w:t>
      </w:r>
    </w:p>
    <w:p w14:paraId="6CB60E99" w14:textId="52B99800" w:rsidR="000E10BD" w:rsidRPr="009055E3" w:rsidRDefault="0057615C" w:rsidP="00B06F9A">
      <w:pPr>
        <w:spacing w:line="360" w:lineRule="auto"/>
        <w:rPr>
          <w:rFonts w:eastAsia="Times New Roman"/>
          <w:sz w:val="24"/>
          <w:szCs w:val="24"/>
        </w:rPr>
      </w:pPr>
      <w:r>
        <w:rPr>
          <w:rFonts w:eastAsia="Times New Roman"/>
          <w:noProof/>
          <w:sz w:val="24"/>
          <w:szCs w:val="24"/>
        </w:rPr>
        <w:drawing>
          <wp:inline distT="0" distB="0" distL="0" distR="0" wp14:anchorId="35091450" wp14:editId="60642334">
            <wp:extent cx="6073639" cy="4737100"/>
            <wp:effectExtent l="0" t="0" r="0" b="0"/>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15"/>
                    <a:stretch>
                      <a:fillRect/>
                    </a:stretch>
                  </pic:blipFill>
                  <pic:spPr>
                    <a:xfrm>
                      <a:off x="0" y="0"/>
                      <a:ext cx="6074380" cy="4737678"/>
                    </a:xfrm>
                    <a:prstGeom prst="rect">
                      <a:avLst/>
                    </a:prstGeom>
                  </pic:spPr>
                </pic:pic>
              </a:graphicData>
            </a:graphic>
          </wp:inline>
        </w:drawing>
      </w:r>
    </w:p>
    <w:p w14:paraId="74D2001D" w14:textId="392D6AE8" w:rsidR="000E10BD" w:rsidRPr="009055E3" w:rsidRDefault="000E10BD" w:rsidP="00EC5748">
      <w:pPr>
        <w:pStyle w:val="Text"/>
        <w:ind w:firstLine="0"/>
      </w:pPr>
      <w:r w:rsidRPr="009055E3">
        <w:rPr>
          <w:b/>
          <w:bCs/>
        </w:rPr>
        <w:lastRenderedPageBreak/>
        <w:t xml:space="preserve">Figure 3. </w:t>
      </w:r>
      <w:r w:rsidRPr="009055E3">
        <w:t xml:space="preserve">Daily NEE, GPP and </w:t>
      </w:r>
      <w:proofErr w:type="spellStart"/>
      <w:r w:rsidRPr="009055E3">
        <w:t>R</w:t>
      </w:r>
      <w:r w:rsidRPr="009055E3">
        <w:rPr>
          <w:vertAlign w:val="subscript"/>
        </w:rPr>
        <w:t>eco</w:t>
      </w:r>
      <w:proofErr w:type="spellEnd"/>
      <w:r w:rsidRPr="009055E3">
        <w:t xml:space="preserve"> mean square deviation (MSD) decomposition into bias, variance, and phase between simulations and observations for assimilating NEE observations and optimizing all phenology, photosynthesis and post C uptake parameters (P1). Blue, orange and green boxplots for bias, variance and phase components, respectively. Different rows separate the sites as sink (a-c), pivot (d-f) and source (g-</w:t>
      </w:r>
      <w:proofErr w:type="spellStart"/>
      <w:r w:rsidRPr="009055E3">
        <w:t>i</w:t>
      </w:r>
      <w:proofErr w:type="spellEnd"/>
      <w:r w:rsidRPr="009055E3">
        <w:t>) based on total annual C flux. The sink sites are: US-</w:t>
      </w:r>
      <w:proofErr w:type="spellStart"/>
      <w:r w:rsidRPr="009055E3">
        <w:t>Vcm</w:t>
      </w:r>
      <w:proofErr w:type="spellEnd"/>
      <w:r w:rsidRPr="009055E3">
        <w:t>, US-</w:t>
      </w:r>
      <w:proofErr w:type="spellStart"/>
      <w:r w:rsidRPr="009055E3">
        <w:t>Vcp</w:t>
      </w:r>
      <w:proofErr w:type="spellEnd"/>
      <w:r w:rsidRPr="009055E3">
        <w:t>, US-</w:t>
      </w:r>
      <w:proofErr w:type="spellStart"/>
      <w:r w:rsidRPr="009055E3">
        <w:t>Mpj</w:t>
      </w:r>
      <w:proofErr w:type="spellEnd"/>
      <w:r w:rsidRPr="009055E3">
        <w:t>, US-</w:t>
      </w:r>
      <w:proofErr w:type="spellStart"/>
      <w:r w:rsidRPr="009055E3">
        <w:t>Fuf</w:t>
      </w:r>
      <w:proofErr w:type="spellEnd"/>
      <w:r w:rsidRPr="009055E3">
        <w:t>, US-</w:t>
      </w:r>
      <w:proofErr w:type="spellStart"/>
      <w:r w:rsidRPr="009055E3">
        <w:t>Wjs</w:t>
      </w:r>
      <w:proofErr w:type="spellEnd"/>
      <w:r w:rsidRPr="009055E3">
        <w:t xml:space="preserve"> and US-</w:t>
      </w:r>
      <w:proofErr w:type="spellStart"/>
      <w:r w:rsidRPr="009055E3">
        <w:t>Ses</w:t>
      </w:r>
      <w:proofErr w:type="spellEnd"/>
      <w:r w:rsidRPr="009055E3">
        <w:t>; the pivot sites are: US-</w:t>
      </w:r>
      <w:proofErr w:type="spellStart"/>
      <w:r w:rsidRPr="009055E3">
        <w:t>Wkg</w:t>
      </w:r>
      <w:proofErr w:type="spellEnd"/>
      <w:r w:rsidRPr="009055E3">
        <w:t>, US-SRG, US-Seg, US-SRM and US-</w:t>
      </w:r>
      <w:proofErr w:type="spellStart"/>
      <w:r w:rsidRPr="009055E3">
        <w:t>Whs</w:t>
      </w:r>
      <w:proofErr w:type="spellEnd"/>
      <w:r w:rsidRPr="009055E3">
        <w:t xml:space="preserve">; and the source site </w:t>
      </w:r>
      <w:proofErr w:type="spellStart"/>
      <w:r w:rsidRPr="009055E3">
        <w:t>ia</w:t>
      </w:r>
      <w:proofErr w:type="spellEnd"/>
      <w:r w:rsidRPr="009055E3">
        <w:t xml:space="preserve">: US-Aud. The x axes display the optimization scenarios (Prior and P1). The box whiskers show the spread of bias, variance and phase for all 12 sites considered in this study. The bias, variance and phase indicate the mean difference in flux magnitude, the mismatch in terms of flux fluctuation magnitude scales with the mean seasonal amplitude, and the seasonality in flux time series, respectively. Note that the y axis limits for both gross fluxes (GPP and </w:t>
      </w:r>
      <w:proofErr w:type="spellStart"/>
      <w:r w:rsidRPr="009055E3">
        <w:t>R</w:t>
      </w:r>
      <w:r w:rsidRPr="009055E3">
        <w:rPr>
          <w:vertAlign w:val="subscript"/>
        </w:rPr>
        <w:t>eco</w:t>
      </w:r>
      <w:proofErr w:type="spellEnd"/>
      <w:r w:rsidRPr="009055E3">
        <w:t xml:space="preserve">) are the same. </w:t>
      </w:r>
    </w:p>
    <w:p w14:paraId="5C8EE8E7" w14:textId="77777777" w:rsidR="000E10BD" w:rsidRPr="009055E3" w:rsidRDefault="000E10BD" w:rsidP="00B06F9A">
      <w:pPr>
        <w:pStyle w:val="Text"/>
        <w:spacing w:line="360" w:lineRule="auto"/>
      </w:pPr>
    </w:p>
    <w:p w14:paraId="53D36B5B" w14:textId="22488757" w:rsidR="000E10BD" w:rsidRPr="009055E3" w:rsidRDefault="000E10BD" w:rsidP="00B06F9A">
      <w:pPr>
        <w:pStyle w:val="Text"/>
        <w:spacing w:line="360" w:lineRule="auto"/>
      </w:pPr>
      <w:r w:rsidRPr="009055E3">
        <w:t xml:space="preserve">As for the NEE, bias and phase are the dominant contributors to prior daily GPP MSD for the sink sites (left of vertical dashed line in </w:t>
      </w:r>
      <w:r w:rsidRPr="009055E3">
        <w:rPr>
          <w:b/>
          <w:bCs/>
        </w:rPr>
        <w:t>Figure 3b</w:t>
      </w:r>
      <w:r w:rsidRPr="009055E3">
        <w:t>), and phase only for the pivot and source sites (</w:t>
      </w:r>
      <w:r w:rsidRPr="009055E3">
        <w:rPr>
          <w:b/>
          <w:bCs/>
        </w:rPr>
        <w:t>Figures 3e and h</w:t>
      </w:r>
      <w:r w:rsidRPr="009055E3">
        <w:t xml:space="preserve">) For </w:t>
      </w:r>
      <w:proofErr w:type="spellStart"/>
      <w:r w:rsidRPr="009055E3">
        <w:t>R</w:t>
      </w:r>
      <w:r w:rsidRPr="009055E3">
        <w:rPr>
          <w:vertAlign w:val="subscript"/>
        </w:rPr>
        <w:t>eco</w:t>
      </w:r>
      <w:proofErr w:type="spellEnd"/>
      <w:r w:rsidRPr="009055E3">
        <w:t xml:space="preserve">, a different MSD component is dominant depending on the mean C behavior of a site: bias dominates the prior daily </w:t>
      </w:r>
      <w:proofErr w:type="spellStart"/>
      <w:r w:rsidRPr="009055E3">
        <w:t>R</w:t>
      </w:r>
      <w:r w:rsidRPr="009055E3">
        <w:rPr>
          <w:vertAlign w:val="subscript"/>
        </w:rPr>
        <w:t>eco</w:t>
      </w:r>
      <w:proofErr w:type="spellEnd"/>
      <w:r w:rsidRPr="009055E3">
        <w:t xml:space="preserve"> MSD at the sink sites, variance at the pivot sites, and phase at the source sites (</w:t>
      </w:r>
      <w:r w:rsidRPr="009055E3">
        <w:rPr>
          <w:b/>
          <w:bCs/>
        </w:rPr>
        <w:t xml:space="preserve">Figures 3c, f and </w:t>
      </w:r>
      <w:proofErr w:type="spellStart"/>
      <w:r w:rsidRPr="009055E3">
        <w:rPr>
          <w:b/>
          <w:bCs/>
        </w:rPr>
        <w:t>i</w:t>
      </w:r>
      <w:proofErr w:type="spellEnd"/>
      <w:r w:rsidRPr="009055E3">
        <w:t xml:space="preserve">). Overall, assimilating NEE data in the P1 </w:t>
      </w:r>
      <w:r w:rsidR="00C23FE4">
        <w:t xml:space="preserve">assimilation </w:t>
      </w:r>
      <w:r w:rsidRPr="009055E3">
        <w:t>scenario reduces all gross CO</w:t>
      </w:r>
      <w:r w:rsidRPr="009055E3">
        <w:rPr>
          <w:vertAlign w:val="subscript"/>
        </w:rPr>
        <w:t>2</w:t>
      </w:r>
      <w:r w:rsidRPr="009055E3">
        <w:t xml:space="preserve"> flux MSD components (right of dashed line in </w:t>
      </w:r>
      <w:r w:rsidRPr="009055E3">
        <w:rPr>
          <w:b/>
          <w:bCs/>
        </w:rPr>
        <w:t>Figure 3</w:t>
      </w:r>
      <w:r w:rsidRPr="009055E3">
        <w:t xml:space="preserve"> middle and left columns), with phase remaining the strongest contributor to daily gross CO</w:t>
      </w:r>
      <w:r w:rsidRPr="009055E3">
        <w:rPr>
          <w:vertAlign w:val="subscript"/>
        </w:rPr>
        <w:t>2</w:t>
      </w:r>
      <w:r w:rsidRPr="009055E3">
        <w:t xml:space="preserve"> flux MSD. However, unlike for the NEE, at the C sink sites phase </w:t>
      </w:r>
      <w:r w:rsidRPr="009055E3">
        <w:rPr>
          <w:i/>
          <w:iCs/>
        </w:rPr>
        <w:t>and</w:t>
      </w:r>
      <w:r w:rsidRPr="009055E3">
        <w:t xml:space="preserve"> bias remain strong contributors to posterior GPP MSD (</w:t>
      </w:r>
      <w:r w:rsidRPr="009055E3">
        <w:rPr>
          <w:b/>
          <w:bCs/>
        </w:rPr>
        <w:t>Figure 3b</w:t>
      </w:r>
      <w:r w:rsidRPr="009055E3">
        <w:t xml:space="preserve">). </w:t>
      </w:r>
    </w:p>
    <w:p w14:paraId="5F7EB027" w14:textId="77777777" w:rsidR="000E10BD" w:rsidRPr="009055E3" w:rsidRDefault="000E10BD" w:rsidP="00B06F9A">
      <w:pPr>
        <w:pStyle w:val="Text"/>
        <w:spacing w:line="360" w:lineRule="auto"/>
      </w:pPr>
    </w:p>
    <w:p w14:paraId="3AEC879C" w14:textId="0BACB38B" w:rsidR="000E10BD" w:rsidRPr="009055E3" w:rsidRDefault="00A70149" w:rsidP="00B06F9A">
      <w:pPr>
        <w:pStyle w:val="Text"/>
        <w:spacing w:line="360" w:lineRule="auto"/>
        <w:rPr>
          <w:color w:val="000000" w:themeColor="text1"/>
        </w:rPr>
      </w:pPr>
      <w:r w:rsidRPr="009055E3">
        <w:rPr>
          <w:color w:val="000000" w:themeColor="text1"/>
        </w:rPr>
        <w:t>3</w:t>
      </w:r>
      <w:r w:rsidR="000E10BD" w:rsidRPr="009055E3">
        <w:rPr>
          <w:color w:val="000000" w:themeColor="text1"/>
        </w:rPr>
        <w:t>.</w:t>
      </w:r>
      <w:r w:rsidRPr="009055E3">
        <w:rPr>
          <w:color w:val="000000" w:themeColor="text1"/>
        </w:rPr>
        <w:t>2</w:t>
      </w:r>
      <w:r w:rsidR="000E10BD" w:rsidRPr="009055E3">
        <w:rPr>
          <w:color w:val="000000" w:themeColor="text1"/>
        </w:rPr>
        <w:t xml:space="preserve"> Impact of different processes (assimilation scenarios) on optimization results</w:t>
      </w:r>
    </w:p>
    <w:p w14:paraId="2BC25562" w14:textId="4AB6CBF1" w:rsidR="000E10BD" w:rsidRPr="009055E3" w:rsidRDefault="000E10BD" w:rsidP="008066C6">
      <w:pPr>
        <w:pStyle w:val="Text"/>
        <w:spacing w:line="360" w:lineRule="auto"/>
      </w:pPr>
      <w:r w:rsidRPr="009055E3">
        <w:t>Across all sites, modeled annual and seasonal NEE are improved the most in the P1 assimilation scenario compared to the other assimilation scenarios (P2 to P7), although all scenarios result in some improvement (</w:t>
      </w:r>
      <w:r w:rsidRPr="009055E3">
        <w:rPr>
          <w:b/>
          <w:bCs/>
        </w:rPr>
        <w:t xml:space="preserve">Figures S5, S6a and d, </w:t>
      </w:r>
      <w:r w:rsidRPr="009055E3">
        <w:t xml:space="preserve">and seasonal cycles in </w:t>
      </w:r>
      <w:r w:rsidRPr="009055E3">
        <w:rPr>
          <w:b/>
          <w:bCs/>
        </w:rPr>
        <w:t>Figure S7</w:t>
      </w:r>
      <w:r w:rsidRPr="009055E3">
        <w:t xml:space="preserve">). In general, there is less improvement in </w:t>
      </w:r>
      <w:proofErr w:type="spellStart"/>
      <w:r w:rsidRPr="009055E3">
        <w:t>R</w:t>
      </w:r>
      <w:r w:rsidRPr="009055E3">
        <w:rPr>
          <w:vertAlign w:val="subscript"/>
        </w:rPr>
        <w:t>eco</w:t>
      </w:r>
      <w:proofErr w:type="spellEnd"/>
      <w:r w:rsidRPr="009055E3">
        <w:t xml:space="preserve"> compared to NEE and GPP (</w:t>
      </w:r>
      <w:r w:rsidRPr="009055E3">
        <w:rPr>
          <w:b/>
          <w:bCs/>
        </w:rPr>
        <w:t>Figure S6</w:t>
      </w:r>
      <w:r w:rsidRPr="009055E3">
        <w:t>).</w:t>
      </w:r>
      <w:r w:rsidR="00EC5748">
        <w:t xml:space="preserve"> </w:t>
      </w:r>
      <w:ins w:id="72" w:author="Kashif Mahmud" w:date="2021-08-26T16:40:00Z">
        <w:r w:rsidR="00330371">
          <w:t>D</w:t>
        </w:r>
      </w:ins>
      <w:ins w:id="73" w:author="Kashif Mahmud" w:date="2021-08-26T16:03:00Z">
        <w:r w:rsidR="00330371">
          <w:t>aily flux data RMSE</w:t>
        </w:r>
      </w:ins>
      <w:ins w:id="74" w:author="Kashif Mahmud" w:date="2021-08-26T16:04:00Z">
        <w:r w:rsidR="00330371">
          <w:t>s</w:t>
        </w:r>
      </w:ins>
      <w:ins w:id="75" w:author="Kashif Mahmud" w:date="2021-08-26T16:03:00Z">
        <w:r w:rsidR="00330371">
          <w:t xml:space="preserve"> for </w:t>
        </w:r>
      </w:ins>
      <w:ins w:id="76" w:author="Kashif Mahmud" w:date="2021-08-26T16:39:00Z">
        <w:r w:rsidR="00330371" w:rsidRPr="009055E3">
          <w:t>other assimilation scenarios</w:t>
        </w:r>
        <w:r w:rsidR="00330371">
          <w:t>’</w:t>
        </w:r>
        <w:r w:rsidR="00330371" w:rsidRPr="009055E3">
          <w:t xml:space="preserve"> (P2 to P7)</w:t>
        </w:r>
        <w:r w:rsidR="00330371">
          <w:t xml:space="preserve"> </w:t>
        </w:r>
      </w:ins>
      <w:ins w:id="77" w:author="Kashif Mahmud" w:date="2021-08-26T16:03:00Z">
        <w:r w:rsidR="00330371">
          <w:t xml:space="preserve">validation </w:t>
        </w:r>
      </w:ins>
      <w:ins w:id="78" w:author="Kashif Mahmud" w:date="2021-08-26T16:04:00Z">
        <w:r w:rsidR="00330371">
          <w:t xml:space="preserve">indicate </w:t>
        </w:r>
      </w:ins>
      <w:ins w:id="79" w:author="Kashif Mahmud" w:date="2021-08-26T16:05:00Z">
        <w:r w:rsidR="00330371">
          <w:t>good</w:t>
        </w:r>
      </w:ins>
      <w:ins w:id="80" w:author="Kashif Mahmud" w:date="2021-08-26T16:02:00Z">
        <w:r w:rsidR="00330371" w:rsidRPr="00330371">
          <w:t xml:space="preserve"> prediction capacity</w:t>
        </w:r>
      </w:ins>
      <w:ins w:id="81" w:author="Kashif Mahmud" w:date="2021-08-26T16:05:00Z">
        <w:r w:rsidR="00330371">
          <w:t xml:space="preserve"> of the calibrated parameters</w:t>
        </w:r>
      </w:ins>
      <w:ins w:id="82" w:author="Kashif Mahmud" w:date="2021-08-26T16:06:00Z">
        <w:r w:rsidR="00330371">
          <w:t xml:space="preserve"> (</w:t>
        </w:r>
        <w:r w:rsidR="00330371" w:rsidRPr="009055E3">
          <w:rPr>
            <w:b/>
            <w:bCs/>
          </w:rPr>
          <w:t xml:space="preserve">Figure </w:t>
        </w:r>
      </w:ins>
      <w:ins w:id="83" w:author="Kashif Mahmud" w:date="2021-08-26T16:38:00Z">
        <w:r w:rsidR="00330371">
          <w:rPr>
            <w:b/>
            <w:bCs/>
          </w:rPr>
          <w:t>1</w:t>
        </w:r>
      </w:ins>
      <w:ins w:id="84" w:author="Kashif Mahmud" w:date="2021-08-26T16:06:00Z">
        <w:r w:rsidR="00330371">
          <w:t>)</w:t>
        </w:r>
      </w:ins>
      <w:ins w:id="85" w:author="Kashif Mahmud" w:date="2021-08-26T16:02:00Z">
        <w:r w:rsidR="00330371">
          <w:t xml:space="preserve">. </w:t>
        </w:r>
      </w:ins>
      <w:r w:rsidRPr="009055E3">
        <w:t xml:space="preserve">Comparing the MSD decomposition results for the various assimilation scenarios (P1-P7) can help to identify which processes may be causing the prior model-discrepancies in mean annual NEE and NEE IAV. At the source and sink sites, the bias component (blue bars in </w:t>
      </w:r>
      <w:r w:rsidRPr="009055E3">
        <w:rPr>
          <w:b/>
          <w:bCs/>
        </w:rPr>
        <w:t>Figure 4a and c</w:t>
      </w:r>
      <w:r w:rsidRPr="009055E3">
        <w:t>)</w:t>
      </w:r>
      <w:del w:id="86" w:author="Kashif Mahmud" w:date="2021-08-12T18:03:00Z">
        <w:r w:rsidRPr="009055E3" w:rsidDel="00B44F15">
          <w:delText xml:space="preserve"> is</w:delText>
        </w:r>
      </w:del>
      <w:r w:rsidRPr="009055E3">
        <w:t xml:space="preserve"> reduced </w:t>
      </w:r>
      <w:ins w:id="87" w:author="Kashif Mahmud" w:date="2021-08-12T18:03:00Z">
        <w:r w:rsidR="00B44F15">
          <w:t xml:space="preserve">to more than double </w:t>
        </w:r>
      </w:ins>
      <w:del w:id="88" w:author="Kashif Mahmud" w:date="2021-08-12T18:03:00Z">
        <w:r w:rsidRPr="009055E3" w:rsidDel="00B44F15">
          <w:delText xml:space="preserve">dramatically </w:delText>
        </w:r>
      </w:del>
      <w:r w:rsidRPr="009055E3">
        <w:t xml:space="preserve">by all optimization tests that include the post C uptake parameters related to C allocation, respiration, </w:t>
      </w:r>
      <w:r w:rsidRPr="009055E3">
        <w:lastRenderedPageBreak/>
        <w:t xml:space="preserve">and </w:t>
      </w:r>
      <w:r w:rsidR="00EC5748">
        <w:t xml:space="preserve">aboveground </w:t>
      </w:r>
      <w:r w:rsidRPr="009055E3">
        <w:t xml:space="preserve">biomass and soil C turnover (P1, P3, P4 and P7). For the sink sites, assimilation scenarios that also include photosynthesis parameters (P2 and P6) also result in a strong </w:t>
      </w:r>
      <w:ins w:id="89" w:author="Kashif Mahmud" w:date="2021-08-12T18:05:00Z">
        <w:r w:rsidR="00B44F15">
          <w:t xml:space="preserve">(50%) </w:t>
        </w:r>
      </w:ins>
      <w:r w:rsidRPr="009055E3">
        <w:t>reduction in bias. This decrease in mean bias is also shown by the fact that the midpoints of the linear regression trendline between model and observations at forested sink sites (US-</w:t>
      </w:r>
      <w:proofErr w:type="spellStart"/>
      <w:r w:rsidRPr="009055E3">
        <w:t>Vcm</w:t>
      </w:r>
      <w:proofErr w:type="spellEnd"/>
      <w:r w:rsidRPr="009055E3">
        <w:t>, US-</w:t>
      </w:r>
      <w:proofErr w:type="spellStart"/>
      <w:r w:rsidRPr="009055E3">
        <w:t>Vcp</w:t>
      </w:r>
      <w:proofErr w:type="spellEnd"/>
      <w:r w:rsidRPr="009055E3">
        <w:t>, US-</w:t>
      </w:r>
      <w:proofErr w:type="spellStart"/>
      <w:r w:rsidRPr="009055E3">
        <w:t>Mpj</w:t>
      </w:r>
      <w:proofErr w:type="spellEnd"/>
      <w:r w:rsidRPr="009055E3">
        <w:t>, and US-</w:t>
      </w:r>
      <w:proofErr w:type="spellStart"/>
      <w:r w:rsidRPr="009055E3">
        <w:t>Fuf</w:t>
      </w:r>
      <w:proofErr w:type="spellEnd"/>
      <w:r w:rsidRPr="009055E3">
        <w:t>) and low-elevation source site (US-</w:t>
      </w:r>
      <w:proofErr w:type="spellStart"/>
      <w:r w:rsidRPr="009055E3">
        <w:t>Aud</w:t>
      </w:r>
      <w:proofErr w:type="spellEnd"/>
      <w:r w:rsidRPr="009055E3">
        <w:t>) with optimization scenarios P1 to P4, P6 and P7 parameters all lie much closer to the 1:1 (grey dashed) line compared to P5 (</w:t>
      </w:r>
      <w:r w:rsidRPr="009055E3">
        <w:rPr>
          <w:b/>
          <w:bCs/>
        </w:rPr>
        <w:t>Figure S5</w:t>
      </w:r>
      <w:r w:rsidRPr="009055E3">
        <w:t xml:space="preserve">). </w:t>
      </w:r>
    </w:p>
    <w:p w14:paraId="5EAE58F7" w14:textId="5EC9B97F" w:rsidR="000E10BD" w:rsidRPr="009055E3" w:rsidRDefault="0057615C" w:rsidP="00B06F9A">
      <w:pPr>
        <w:spacing w:line="360" w:lineRule="auto"/>
        <w:rPr>
          <w:rFonts w:eastAsia="Times New Roman"/>
          <w:sz w:val="24"/>
          <w:szCs w:val="24"/>
        </w:rPr>
      </w:pPr>
      <w:r>
        <w:rPr>
          <w:rFonts w:eastAsia="Times New Roman"/>
          <w:noProof/>
          <w:sz w:val="24"/>
          <w:szCs w:val="24"/>
        </w:rPr>
        <w:drawing>
          <wp:inline distT="0" distB="0" distL="0" distR="0" wp14:anchorId="7BDE1DA4" wp14:editId="6D7B0474">
            <wp:extent cx="5981307" cy="2144241"/>
            <wp:effectExtent l="0" t="0" r="635" b="254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6"/>
                    <a:stretch>
                      <a:fillRect/>
                    </a:stretch>
                  </pic:blipFill>
                  <pic:spPr>
                    <a:xfrm>
                      <a:off x="0" y="0"/>
                      <a:ext cx="5986333" cy="2146043"/>
                    </a:xfrm>
                    <a:prstGeom prst="rect">
                      <a:avLst/>
                    </a:prstGeom>
                  </pic:spPr>
                </pic:pic>
              </a:graphicData>
            </a:graphic>
          </wp:inline>
        </w:drawing>
      </w:r>
    </w:p>
    <w:p w14:paraId="4F0D47B9" w14:textId="2B49C431" w:rsidR="000E10BD" w:rsidRPr="009055E3" w:rsidRDefault="000E10BD" w:rsidP="00FF6AD3">
      <w:pPr>
        <w:pStyle w:val="Text"/>
        <w:ind w:firstLine="0"/>
      </w:pPr>
      <w:r w:rsidRPr="009055E3">
        <w:rPr>
          <w:b/>
          <w:bCs/>
        </w:rPr>
        <w:t xml:space="preserve">Figure 4. </w:t>
      </w:r>
      <w:r w:rsidRPr="009055E3">
        <w:t>Daily NEE MSD decomposition into bias, variance, and phase components when assimilating NEE observations for different assimilation scenarios (P1-P7). Different panels separate the sites as sink (a), pivot (b) and source (c) based on total annual C flux. The C sink sites are: US-</w:t>
      </w:r>
      <w:proofErr w:type="spellStart"/>
      <w:r w:rsidRPr="009055E3">
        <w:t>Vcm</w:t>
      </w:r>
      <w:proofErr w:type="spellEnd"/>
      <w:r w:rsidRPr="009055E3">
        <w:t>, US-</w:t>
      </w:r>
      <w:proofErr w:type="spellStart"/>
      <w:r w:rsidRPr="009055E3">
        <w:t>Vcp</w:t>
      </w:r>
      <w:proofErr w:type="spellEnd"/>
      <w:r w:rsidRPr="009055E3">
        <w:t>, US-</w:t>
      </w:r>
      <w:proofErr w:type="spellStart"/>
      <w:r w:rsidRPr="009055E3">
        <w:t>Mpj</w:t>
      </w:r>
      <w:proofErr w:type="spellEnd"/>
      <w:r w:rsidRPr="009055E3">
        <w:t>, US-</w:t>
      </w:r>
      <w:proofErr w:type="spellStart"/>
      <w:r w:rsidRPr="009055E3">
        <w:t>Fuf</w:t>
      </w:r>
      <w:proofErr w:type="spellEnd"/>
      <w:r w:rsidRPr="009055E3">
        <w:t>, US-</w:t>
      </w:r>
      <w:proofErr w:type="spellStart"/>
      <w:r w:rsidRPr="009055E3">
        <w:t>Wjs</w:t>
      </w:r>
      <w:proofErr w:type="spellEnd"/>
      <w:r w:rsidRPr="009055E3">
        <w:t xml:space="preserve"> and US-</w:t>
      </w:r>
      <w:proofErr w:type="spellStart"/>
      <w:r w:rsidRPr="009055E3">
        <w:t>Ses</w:t>
      </w:r>
      <w:proofErr w:type="spellEnd"/>
      <w:r w:rsidRPr="009055E3">
        <w:t>; the C pivot sites are: US-</w:t>
      </w:r>
      <w:proofErr w:type="spellStart"/>
      <w:r w:rsidRPr="009055E3">
        <w:t>Wkg</w:t>
      </w:r>
      <w:proofErr w:type="spellEnd"/>
      <w:r w:rsidRPr="009055E3">
        <w:t>, US-SRG, US-Seg, US-SRM and US-</w:t>
      </w:r>
      <w:proofErr w:type="spellStart"/>
      <w:r w:rsidRPr="009055E3">
        <w:t>Whs</w:t>
      </w:r>
      <w:proofErr w:type="spellEnd"/>
      <w:r w:rsidRPr="009055E3">
        <w:t xml:space="preserve">; and the C source site is: US-Aud. The grey dashed boxes highlight results repeated from </w:t>
      </w:r>
      <w:r w:rsidRPr="009055E3">
        <w:rPr>
          <w:b/>
          <w:bCs/>
        </w:rPr>
        <w:t>Figure 3(</w:t>
      </w:r>
      <w:proofErr w:type="spellStart"/>
      <w:proofErr w:type="gramStart"/>
      <w:r w:rsidRPr="009055E3">
        <w:rPr>
          <w:b/>
          <w:bCs/>
        </w:rPr>
        <w:t>a,d</w:t>
      </w:r>
      <w:proofErr w:type="gramEnd"/>
      <w:r w:rsidRPr="009055E3">
        <w:rPr>
          <w:b/>
          <w:bCs/>
        </w:rPr>
        <w:t>,g</w:t>
      </w:r>
      <w:proofErr w:type="spellEnd"/>
      <w:r w:rsidRPr="009055E3">
        <w:rPr>
          <w:b/>
          <w:bCs/>
        </w:rPr>
        <w:t xml:space="preserve">) </w:t>
      </w:r>
      <w:r w:rsidRPr="009055E3">
        <w:t>to have better comparison of different process parameters side-by-side. The parameters included in each optimization are: P1: all parameters; P2: phenology and photosynthesis; P3: phenology and post C uptake; P4: photosynthesis and post C uptake; P5: phenology; P6: photosynthesis and P7: post C uptake. The boxplots show the median and interquartile range of the bias, variance and phase across all 12 sites considered in this study. US-</w:t>
      </w:r>
      <w:proofErr w:type="spellStart"/>
      <w:r w:rsidRPr="009055E3">
        <w:t>Aud</w:t>
      </w:r>
      <w:proofErr w:type="spellEnd"/>
      <w:r w:rsidRPr="009055E3">
        <w:t xml:space="preserve"> is the only C source site; therefore, the </w:t>
      </w:r>
      <w:proofErr w:type="spellStart"/>
      <w:r w:rsidRPr="009055E3">
        <w:t>barplots</w:t>
      </w:r>
      <w:proofErr w:type="spellEnd"/>
      <w:r w:rsidRPr="009055E3">
        <w:t xml:space="preserve"> in (c) show the bias, phase, and variance components of the MSD for that one site. The bias, variance and phase indicate the mean difference in flux magnitude, the difference in the magnitude of flux variations, and the difference in the correlations weighted by the standard deviations, respectively (see Methods). </w:t>
      </w:r>
    </w:p>
    <w:p w14:paraId="68941CDE" w14:textId="77777777" w:rsidR="00FF6AD3" w:rsidRDefault="00FF6AD3" w:rsidP="00B06F9A">
      <w:pPr>
        <w:pStyle w:val="Text"/>
        <w:spacing w:line="360" w:lineRule="auto"/>
      </w:pPr>
    </w:p>
    <w:p w14:paraId="0CE8F4CB" w14:textId="680E9AD1" w:rsidR="000E10BD" w:rsidRPr="009055E3" w:rsidRDefault="000E10BD" w:rsidP="00B06F9A">
      <w:pPr>
        <w:pStyle w:val="Text"/>
        <w:spacing w:line="360" w:lineRule="auto"/>
      </w:pPr>
      <w:r w:rsidRPr="009055E3">
        <w:t xml:space="preserve">Across all sites the difference in phase between the model and observations (green bars in </w:t>
      </w:r>
      <w:r w:rsidRPr="009055E3">
        <w:rPr>
          <w:b/>
          <w:bCs/>
        </w:rPr>
        <w:t>Figure 4</w:t>
      </w:r>
      <w:r w:rsidRPr="009055E3">
        <w:t>), which, as already noted, is the largest contribution to the prior NEE MSD across all sites, is mostly reduced by assimilation scenarios that include phenology parameters (</w:t>
      </w:r>
      <w:proofErr w:type="gramStart"/>
      <w:r w:rsidRPr="009055E3">
        <w:t>i.e.</w:t>
      </w:r>
      <w:proofErr w:type="gramEnd"/>
      <w:r w:rsidRPr="009055E3">
        <w:t xml:space="preserve"> P1, P2, P3 and P5).</w:t>
      </w:r>
      <w:r w:rsidR="005007DD">
        <w:t xml:space="preserve"> The P4 assimilation (photosynthesis and post C uptake parameters) also does well in </w:t>
      </w:r>
      <w:r w:rsidR="005007DD">
        <w:lastRenderedPageBreak/>
        <w:t>reducing phase contributions to NEE MSD at forested C sink sites (Figure 4a).</w:t>
      </w:r>
      <w:r w:rsidRPr="009055E3">
        <w:t xml:space="preserve"> However, the phase component is not reduced as much as the bias in any of the assimilation scenarios; thus, for all sites and all assimilation scenarios the phase remains the largest component of the posterior daily NEE MSD (</w:t>
      </w:r>
      <w:r w:rsidRPr="009055E3">
        <w:rPr>
          <w:b/>
          <w:bCs/>
        </w:rPr>
        <w:t>Figure 4</w:t>
      </w:r>
      <w:r w:rsidRPr="009055E3">
        <w:t>). Including parameters related to photosynthesis or post C uptake with the phenology parameters (</w:t>
      </w:r>
      <w:proofErr w:type="gramStart"/>
      <w:r w:rsidRPr="009055E3">
        <w:t>i.e.</w:t>
      </w:r>
      <w:proofErr w:type="gramEnd"/>
      <w:r w:rsidRPr="009055E3">
        <w:t xml:space="preserve"> assimilation scenarios P2 and P3) helps to slightly reduce the phase discrepancy at sink sites compared with phenology parameters alone (P5) (as seen above for the improvement in slope values at the sink sites). Examining the spread in slope and R values across all sites, we see that the annual variability (median slope and R values) is improved the most for assimilation scenarios with at least two parameter sets (P1 to P4 - </w:t>
      </w:r>
      <w:r w:rsidRPr="009055E3">
        <w:rPr>
          <w:b/>
          <w:bCs/>
        </w:rPr>
        <w:t>Figure S6a and d</w:t>
      </w:r>
      <w:r w:rsidRPr="009055E3">
        <w:t xml:space="preserve">). The persistence of phase as the dominant component of the posterior daily NEE suggests further model improvement in </w:t>
      </w:r>
      <w:r w:rsidR="00FF6AD3">
        <w:t xml:space="preserve">processes related to </w:t>
      </w:r>
      <w:r w:rsidRPr="009055E3">
        <w:t xml:space="preserve">dryland </w:t>
      </w:r>
      <w:r w:rsidR="00FF6AD3">
        <w:t>vegetation temporal dynamics (</w:t>
      </w:r>
      <w:proofErr w:type="gramStart"/>
      <w:r w:rsidR="00FF6AD3">
        <w:t>e.g.</w:t>
      </w:r>
      <w:proofErr w:type="gramEnd"/>
      <w:r w:rsidR="00FF6AD3">
        <w:t xml:space="preserve"> phenology and all associated processes)</w:t>
      </w:r>
      <w:r w:rsidRPr="009055E3">
        <w:t xml:space="preserve"> is needed before TBMs can correctly reproduce NEE seasonality and IAV.  </w:t>
      </w:r>
    </w:p>
    <w:p w14:paraId="60B2B79A" w14:textId="77777777" w:rsidR="000E10BD" w:rsidRPr="009055E3" w:rsidRDefault="000E10BD" w:rsidP="00B06F9A">
      <w:pPr>
        <w:pStyle w:val="Text"/>
        <w:spacing w:line="360" w:lineRule="auto"/>
      </w:pPr>
      <w:r w:rsidRPr="009055E3">
        <w:t xml:space="preserve">The variance component of the daily NEE MSD (orange bars in </w:t>
      </w:r>
      <w:r w:rsidRPr="009055E3">
        <w:rPr>
          <w:b/>
          <w:bCs/>
        </w:rPr>
        <w:t>Figure 4</w:t>
      </w:r>
      <w:r w:rsidRPr="009055E3">
        <w:t>), which also shows a modest contribution to daily NEE MSD at the sink and source sites, is mostly reduced at the sink sites with assimilation scenarios that include photosynthesis parameters (</w:t>
      </w:r>
      <w:proofErr w:type="gramStart"/>
      <w:r w:rsidRPr="009055E3">
        <w:t>i.e.</w:t>
      </w:r>
      <w:proofErr w:type="gramEnd"/>
      <w:r w:rsidRPr="009055E3">
        <w:t xml:space="preserve"> P1, P2, P4 and P6). At US-</w:t>
      </w:r>
      <w:proofErr w:type="spellStart"/>
      <w:r w:rsidRPr="009055E3">
        <w:t>Aud</w:t>
      </w:r>
      <w:proofErr w:type="spellEnd"/>
      <w:r w:rsidRPr="009055E3">
        <w:t xml:space="preserve"> the variance component was reduced most by assimilation scenarios that included two or more sets of parameters (</w:t>
      </w:r>
      <w:proofErr w:type="gramStart"/>
      <w:r w:rsidRPr="009055E3">
        <w:t>i.e.</w:t>
      </w:r>
      <w:proofErr w:type="gramEnd"/>
      <w:r w:rsidRPr="009055E3">
        <w:t xml:space="preserve"> P1 - P4) (</w:t>
      </w:r>
      <w:r w:rsidRPr="009055E3">
        <w:rPr>
          <w:b/>
          <w:bCs/>
        </w:rPr>
        <w:t>Figure 4c</w:t>
      </w:r>
      <w:r w:rsidRPr="009055E3">
        <w:t>). </w:t>
      </w:r>
    </w:p>
    <w:p w14:paraId="2C3D6004" w14:textId="1E907812" w:rsidR="004474C7" w:rsidRPr="009055E3" w:rsidRDefault="000E10BD" w:rsidP="00BC136E">
      <w:pPr>
        <w:pStyle w:val="Text"/>
        <w:spacing w:line="360" w:lineRule="auto"/>
      </w:pPr>
      <w:r w:rsidRPr="009055E3">
        <w:t xml:space="preserve">While the post C uptake parameters are key for reducing bias in forested sink site NEE, biases in GPP and </w:t>
      </w:r>
      <w:proofErr w:type="spellStart"/>
      <w:r w:rsidRPr="009055E3">
        <w:t>R</w:t>
      </w:r>
      <w:r w:rsidRPr="009055E3">
        <w:rPr>
          <w:vertAlign w:val="subscript"/>
        </w:rPr>
        <w:t>eco</w:t>
      </w:r>
      <w:proofErr w:type="spellEnd"/>
      <w:r w:rsidRPr="009055E3">
        <w:t xml:space="preserve"> at these sites are reduced by optimizing photosynthesis parameters (P1, P2, P4, and P6 - blue boxes </w:t>
      </w:r>
      <w:r w:rsidRPr="009055E3">
        <w:rPr>
          <w:b/>
          <w:bCs/>
        </w:rPr>
        <w:t>Figure S8b and c</w:t>
      </w:r>
      <w:r w:rsidRPr="009055E3">
        <w:t xml:space="preserve">). The GPP and </w:t>
      </w:r>
      <w:proofErr w:type="spellStart"/>
      <w:r w:rsidRPr="009055E3">
        <w:t>R</w:t>
      </w:r>
      <w:r w:rsidRPr="009055E3">
        <w:rPr>
          <w:vertAlign w:val="subscript"/>
        </w:rPr>
        <w:t>eco</w:t>
      </w:r>
      <w:proofErr w:type="spellEnd"/>
      <w:r w:rsidRPr="009055E3">
        <w:t xml:space="preserve"> bias components at the sink sites are not reduced as strongly as NEE biases for any assimilation scenario; thus, bias remains a key contributor to posterior gross CO</w:t>
      </w:r>
      <w:r w:rsidRPr="009055E3">
        <w:rPr>
          <w:vertAlign w:val="subscript"/>
        </w:rPr>
        <w:t>2</w:t>
      </w:r>
      <w:r w:rsidRPr="009055E3">
        <w:t xml:space="preserve"> flux MSD. </w:t>
      </w:r>
      <w:proofErr w:type="gramStart"/>
      <w:r w:rsidRPr="009055E3">
        <w:t>Similarly</w:t>
      </w:r>
      <w:proofErr w:type="gramEnd"/>
      <w:r w:rsidRPr="009055E3">
        <w:t xml:space="preserve"> to NEE, parameter subsets that include phenology parameters (P1, P2, P3 and P5) are key for reducing the daily GPP MSD phase component at pivot sites (green boxes in </w:t>
      </w:r>
      <w:r w:rsidRPr="009055E3">
        <w:rPr>
          <w:b/>
          <w:bCs/>
        </w:rPr>
        <w:t>Figure S8e</w:t>
      </w:r>
      <w:r w:rsidRPr="009055E3">
        <w:t xml:space="preserve">; however, in contrast with the NEE results, at sink sites the GPP phase component tends to be reduced by all assimilation scenarios except P7 (see also median GPP slope and R values in </w:t>
      </w:r>
      <w:r w:rsidRPr="009055E3">
        <w:rPr>
          <w:b/>
          <w:bCs/>
        </w:rPr>
        <w:t>Figures S6b and e</w:t>
      </w:r>
      <w:r w:rsidRPr="009055E3">
        <w:t xml:space="preserve">). With the exception of P1 and P2 for GPP, the GPP and </w:t>
      </w:r>
      <w:proofErr w:type="spellStart"/>
      <w:r w:rsidRPr="009055E3">
        <w:t>R</w:t>
      </w:r>
      <w:r w:rsidRPr="009055E3">
        <w:rPr>
          <w:vertAlign w:val="subscript"/>
        </w:rPr>
        <w:t>eco</w:t>
      </w:r>
      <w:proofErr w:type="spellEnd"/>
      <w:r w:rsidRPr="009055E3">
        <w:t xml:space="preserve"> variance components are not reduced much by any of the assimilation scenarios and remain a considerable component of the MSD for both GPP and </w:t>
      </w:r>
      <w:proofErr w:type="spellStart"/>
      <w:r w:rsidRPr="009055E3">
        <w:t>R</w:t>
      </w:r>
      <w:r w:rsidRPr="009055E3">
        <w:rPr>
          <w:vertAlign w:val="subscript"/>
        </w:rPr>
        <w:t>eco</w:t>
      </w:r>
      <w:proofErr w:type="spellEnd"/>
      <w:r w:rsidRPr="009055E3">
        <w:t xml:space="preserve"> at the pivot sites, and for </w:t>
      </w:r>
      <w:proofErr w:type="spellStart"/>
      <w:r w:rsidRPr="009055E3">
        <w:t>R</w:t>
      </w:r>
      <w:r w:rsidRPr="009055E3">
        <w:rPr>
          <w:vertAlign w:val="subscript"/>
        </w:rPr>
        <w:t>eco</w:t>
      </w:r>
      <w:proofErr w:type="spellEnd"/>
      <w:r w:rsidRPr="009055E3">
        <w:t xml:space="preserve"> at the sink sites (</w:t>
      </w:r>
      <w:r w:rsidRPr="009055E3">
        <w:rPr>
          <w:b/>
          <w:bCs/>
        </w:rPr>
        <w:t>Figures S8</w:t>
      </w:r>
      <w:proofErr w:type="gramStart"/>
      <w:r w:rsidRPr="009055E3">
        <w:rPr>
          <w:b/>
          <w:bCs/>
        </w:rPr>
        <w:t>b,c</w:t>
      </w:r>
      <w:proofErr w:type="gramEnd"/>
      <w:r w:rsidRPr="009055E3">
        <w:rPr>
          <w:b/>
          <w:bCs/>
        </w:rPr>
        <w:t>,e,f</w:t>
      </w:r>
      <w:r w:rsidRPr="009055E3">
        <w:t xml:space="preserve">). We note that the GPP and </w:t>
      </w:r>
      <w:proofErr w:type="spellStart"/>
      <w:r w:rsidRPr="009055E3">
        <w:t>R</w:t>
      </w:r>
      <w:r w:rsidRPr="009055E3">
        <w:rPr>
          <w:vertAlign w:val="subscript"/>
        </w:rPr>
        <w:t>eco</w:t>
      </w:r>
      <w:proofErr w:type="spellEnd"/>
      <w:r w:rsidRPr="009055E3">
        <w:t xml:space="preserve"> reductions in MSD components tend to be similar, suggesting model-deficiencies in </w:t>
      </w:r>
      <w:proofErr w:type="spellStart"/>
      <w:r w:rsidRPr="009055E3">
        <w:t>R</w:t>
      </w:r>
      <w:r w:rsidRPr="009055E3">
        <w:rPr>
          <w:vertAlign w:val="subscript"/>
        </w:rPr>
        <w:t>eco</w:t>
      </w:r>
      <w:proofErr w:type="spellEnd"/>
      <w:r w:rsidRPr="009055E3">
        <w:t xml:space="preserve"> are </w:t>
      </w:r>
      <w:r w:rsidRPr="009055E3">
        <w:lastRenderedPageBreak/>
        <w:t xml:space="preserve">mainly influenced by those in GPP. Addressing GPP model-data deficiencies is therefore a high priority. </w:t>
      </w:r>
    </w:p>
    <w:p w14:paraId="433A7EF7" w14:textId="60AAE9B5" w:rsidR="000E10BD" w:rsidRPr="009055E3" w:rsidRDefault="00A70149" w:rsidP="00B06F9A">
      <w:pPr>
        <w:pStyle w:val="Text"/>
        <w:spacing w:line="360" w:lineRule="auto"/>
      </w:pPr>
      <w:r w:rsidRPr="009055E3">
        <w:rPr>
          <w:color w:val="000000" w:themeColor="text1"/>
        </w:rPr>
        <w:t>3</w:t>
      </w:r>
      <w:r w:rsidR="000E10BD" w:rsidRPr="009055E3">
        <w:rPr>
          <w:color w:val="000000" w:themeColor="text1"/>
        </w:rPr>
        <w:t>.</w:t>
      </w:r>
      <w:r w:rsidRPr="009055E3">
        <w:rPr>
          <w:color w:val="000000" w:themeColor="text1"/>
        </w:rPr>
        <w:t>3</w:t>
      </w:r>
      <w:r w:rsidR="000E10BD" w:rsidRPr="009055E3">
        <w:rPr>
          <w:color w:val="000000" w:themeColor="text1"/>
        </w:rPr>
        <w:t xml:space="preserve"> Constraint on parameters</w:t>
      </w:r>
    </w:p>
    <w:p w14:paraId="501F4213" w14:textId="4F2F2263" w:rsidR="00601674" w:rsidRPr="00601674" w:rsidRDefault="000E10BD" w:rsidP="00601674">
      <w:pPr>
        <w:pStyle w:val="Text"/>
        <w:spacing w:line="360" w:lineRule="auto"/>
        <w:sectPr w:rsidR="00601674" w:rsidRPr="00601674" w:rsidSect="00601674">
          <w:headerReference w:type="default" r:id="rId17"/>
          <w:footerReference w:type="default" r:id="rId18"/>
          <w:headerReference w:type="first" r:id="rId19"/>
          <w:pgSz w:w="12240" w:h="15840"/>
          <w:pgMar w:top="1440" w:right="1440" w:bottom="1440" w:left="1440" w:header="432" w:footer="720" w:gutter="0"/>
          <w:lnNumType w:countBy="1" w:restart="continuous"/>
          <w:cols w:space="720"/>
          <w:docGrid w:linePitch="360"/>
        </w:sectPr>
      </w:pPr>
      <w:r w:rsidRPr="009055E3">
        <w:t>For all assimilation scenarios, we found significant parameter deviations from prior values for numerous phenology, photosynthesis and post C uptake related parameters (</w:t>
      </w:r>
      <w:r w:rsidRPr="009055E3">
        <w:rPr>
          <w:b/>
          <w:bCs/>
        </w:rPr>
        <w:t xml:space="preserve">Figure </w:t>
      </w:r>
      <w:r w:rsidR="00B06F9A">
        <w:rPr>
          <w:b/>
          <w:bCs/>
        </w:rPr>
        <w:t>5</w:t>
      </w:r>
      <w:r w:rsidRPr="009055E3">
        <w:t xml:space="preserve">), which is consistent with the fact that all parameter subsets are needed to improve model mean annual NEE and IAV. </w:t>
      </w:r>
      <w:r w:rsidR="0098242D" w:rsidRPr="0098242D">
        <w:t xml:space="preserve">Parameter deviation </w:t>
      </w:r>
      <w:r w:rsidR="00732BBA">
        <w:t>wa</w:t>
      </w:r>
      <w:r w:rsidR="00732BBA" w:rsidRPr="0098242D">
        <w:t xml:space="preserve">s </w:t>
      </w:r>
      <w:r w:rsidR="0098242D" w:rsidRPr="0098242D">
        <w:t xml:space="preserve">calculated using the difference between the posterior and prior parameter value normalized by the total parameter variation used in the optimization. Finally, the median value </w:t>
      </w:r>
      <w:r w:rsidR="00732BBA">
        <w:t>wa</w:t>
      </w:r>
      <w:r w:rsidR="00732BBA" w:rsidRPr="0098242D">
        <w:t xml:space="preserve">s </w:t>
      </w:r>
      <w:r w:rsidR="0098242D" w:rsidRPr="0098242D">
        <w:t xml:space="preserve">taken as the mean deviation from all 12 sites. </w:t>
      </w:r>
      <w:r w:rsidRPr="009055E3">
        <w:t xml:space="preserve">We </w:t>
      </w:r>
      <w:r w:rsidR="00732BBA" w:rsidRPr="009055E3">
        <w:t>d</w:t>
      </w:r>
      <w:r w:rsidR="00732BBA">
        <w:t>id</w:t>
      </w:r>
      <w:r w:rsidR="00732BBA" w:rsidRPr="009055E3">
        <w:t xml:space="preserve"> </w:t>
      </w:r>
      <w:r w:rsidRPr="009055E3">
        <w:t xml:space="preserve">not find that parameters deviate more, or the uncertainty reduction </w:t>
      </w:r>
      <w:r w:rsidR="0098242D">
        <w:t xml:space="preserve">(calculated as 1 – (posterior parameter uncertainty / prior parameter uncertainty)) </w:t>
      </w:r>
      <w:r w:rsidR="00434F7A">
        <w:t>wa</w:t>
      </w:r>
      <w:r w:rsidR="00732BBA">
        <w:t xml:space="preserve">s </w:t>
      </w:r>
      <w:r w:rsidRPr="009055E3">
        <w:t xml:space="preserve">much different, when only one subset or two parameter subsets </w:t>
      </w:r>
      <w:r w:rsidR="00732BBA">
        <w:t>we</w:t>
      </w:r>
      <w:r w:rsidR="00732BBA" w:rsidRPr="009055E3">
        <w:t xml:space="preserve">re </w:t>
      </w:r>
      <w:r w:rsidRPr="009055E3">
        <w:t>included in the optimization instead of all three (</w:t>
      </w:r>
      <w:proofErr w:type="gramStart"/>
      <w:r w:rsidRPr="009055E3">
        <w:t>e.g.</w:t>
      </w:r>
      <w:proofErr w:type="gramEnd"/>
      <w:r w:rsidRPr="009055E3">
        <w:t xml:space="preserve"> cf. P2 with P1), although posterior values are different for each assimilation scenario (</w:t>
      </w:r>
      <w:r w:rsidRPr="009055E3">
        <w:rPr>
          <w:b/>
          <w:bCs/>
        </w:rPr>
        <w:t xml:space="preserve">Figure </w:t>
      </w:r>
      <w:r w:rsidR="00B06F9A">
        <w:rPr>
          <w:b/>
          <w:bCs/>
        </w:rPr>
        <w:t>5</w:t>
      </w:r>
      <w:r w:rsidRPr="009055E3">
        <w:t>). In particular, most of the post C uptake parameters deviate strongly from the prior median deviations (&gt;20% of total parameter bound). There are also significant uncertainty reductions (&gt;50%) for most of the parameters which show strong deviations from their prior value: 10 for phenology (out of 42), 7 for photosynthesis (out of 31) and 7 for post C uptake (out of 16) (</w:t>
      </w:r>
      <w:r w:rsidRPr="009055E3">
        <w:rPr>
          <w:b/>
          <w:bCs/>
        </w:rPr>
        <w:t xml:space="preserve">Figure </w:t>
      </w:r>
      <w:r w:rsidR="00B06F9A">
        <w:rPr>
          <w:b/>
          <w:bCs/>
        </w:rPr>
        <w:t>5</w:t>
      </w:r>
      <w:r w:rsidRPr="009055E3">
        <w:t xml:space="preserve">). The error correlations between the estimated parameters are usually minimal except between post C uptake parameters (see example for one site in </w:t>
      </w:r>
      <w:r w:rsidRPr="009055E3">
        <w:rPr>
          <w:b/>
          <w:bCs/>
        </w:rPr>
        <w:t>Figure S</w:t>
      </w:r>
      <w:r w:rsidR="00B06F9A">
        <w:rPr>
          <w:b/>
          <w:bCs/>
        </w:rPr>
        <w:t>9</w:t>
      </w:r>
      <w:r w:rsidRPr="009055E3">
        <w:t>).</w:t>
      </w:r>
    </w:p>
    <w:p w14:paraId="6B41774D" w14:textId="32966EA3" w:rsidR="00B06F9A" w:rsidRDefault="00B06F9A" w:rsidP="00B06F9A">
      <w:pPr>
        <w:pStyle w:val="SMcaption"/>
        <w:spacing w:line="360" w:lineRule="auto"/>
        <w:rPr>
          <w:rFonts w:ascii="Myriad Pro" w:hAnsi="Myriad Pro"/>
          <w:sz w:val="22"/>
          <w:szCs w:val="22"/>
        </w:rPr>
      </w:pPr>
    </w:p>
    <w:p w14:paraId="72A4410D" w14:textId="2FDECFCC" w:rsidR="00601674" w:rsidRDefault="0057615C" w:rsidP="00732BBA">
      <w:pPr>
        <w:pStyle w:val="SMcaption"/>
        <w:rPr>
          <w:b/>
          <w:bCs/>
          <w:szCs w:val="24"/>
        </w:rPr>
        <w:sectPr w:rsidR="00601674" w:rsidSect="00601674">
          <w:pgSz w:w="15840" w:h="12240" w:orient="landscape"/>
          <w:pgMar w:top="1440" w:right="1440" w:bottom="1440" w:left="1440" w:header="432" w:footer="720" w:gutter="0"/>
          <w:lnNumType w:countBy="1" w:restart="continuous"/>
          <w:cols w:space="720"/>
          <w:docGrid w:linePitch="360"/>
        </w:sectPr>
      </w:pPr>
      <w:r>
        <w:rPr>
          <w:noProof/>
        </w:rPr>
        <w:drawing>
          <wp:inline distT="0" distB="0" distL="0" distR="0" wp14:anchorId="11D698BC" wp14:editId="30172DAB">
            <wp:extent cx="8229600" cy="4209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stretch>
                      <a:fillRect/>
                    </a:stretch>
                  </pic:blipFill>
                  <pic:spPr>
                    <a:xfrm>
                      <a:off x="0" y="0"/>
                      <a:ext cx="8229600" cy="4209415"/>
                    </a:xfrm>
                    <a:prstGeom prst="rect">
                      <a:avLst/>
                    </a:prstGeom>
                  </pic:spPr>
                </pic:pic>
              </a:graphicData>
            </a:graphic>
          </wp:inline>
        </w:drawing>
      </w:r>
      <w:r w:rsidR="000D1D30">
        <w:rPr>
          <w:noProof/>
        </w:rPr>
        <mc:AlternateContent>
          <mc:Choice Requires="wps">
            <w:drawing>
              <wp:anchor distT="0" distB="0" distL="114300" distR="114300" simplePos="0" relativeHeight="251659264" behindDoc="0" locked="0" layoutInCell="1" allowOverlap="1" wp14:anchorId="0BF79A14" wp14:editId="617DB7EC">
                <wp:simplePos x="0" y="0"/>
                <wp:positionH relativeFrom="column">
                  <wp:posOffset>73137</wp:posOffset>
                </wp:positionH>
                <wp:positionV relativeFrom="paragraph">
                  <wp:posOffset>4215839</wp:posOffset>
                </wp:positionV>
                <wp:extent cx="8063865" cy="132588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8063865" cy="1325880"/>
                        </a:xfrm>
                        <a:prstGeom prst="rect">
                          <a:avLst/>
                        </a:prstGeom>
                        <a:noFill/>
                        <a:ln w="6350">
                          <a:noFill/>
                        </a:ln>
                      </wps:spPr>
                      <wps:txbx>
                        <w:txbxContent>
                          <w:p w14:paraId="2BBFB418" w14:textId="77777777" w:rsidR="000D1D30" w:rsidRPr="00DE6472" w:rsidRDefault="000D1D30" w:rsidP="00ED15E3">
                            <w:pPr>
                              <w:pStyle w:val="SMcaption"/>
                              <w:rPr>
                                <w:b/>
                                <w:bCs/>
                              </w:rPr>
                            </w:pPr>
                            <w:r w:rsidRPr="00B06F9A">
                              <w:rPr>
                                <w:b/>
                                <w:bCs/>
                                <w:szCs w:val="24"/>
                              </w:rPr>
                              <w:t>Figure 5.</w:t>
                            </w:r>
                            <w:r w:rsidRPr="00B06F9A">
                              <w:rPr>
                                <w:szCs w:val="24"/>
                              </w:rPr>
                              <w:t xml:space="preserve"> Optimized median parameter deviations [(posterior - prior) / (max - min)] (blue bars) and associated median parameter uncertainty reductions (grey bars) for all parameters controlling phenology, photosynthesis and post C uptake assimilating NEE data (P1-P7). Bars represent the median across all 12 sites. The asterisks above blue bars indicate the parameters that have larger than 50% uncertainty reduction. Each line corresponds to a specific optimization test (shown on the right axis). The parameters are given on the bottom axis. The vertical dashed lines separate the different parameter subsets (phenology, photosynthesis and post C uptake). </w:t>
                            </w:r>
                            <w:r w:rsidRPr="00B06F9A">
                              <w:rPr>
                                <w:b/>
                                <w:szCs w:val="24"/>
                              </w:rPr>
                              <w:t>Table S1</w:t>
                            </w:r>
                            <w:r w:rsidRPr="00B06F9A">
                              <w:rPr>
                                <w:szCs w:val="24"/>
                              </w:rPr>
                              <w:t xml:space="preserve"> details the prior and posterior parameter values and their uncertainty for all parameters together with the maximum and minimum bounds used in the optimizations.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F79A14" id="_x0000_t202" coordsize="21600,21600" o:spt="202" path="m,l,21600r21600,l21600,xe">
                <v:stroke joinstyle="miter"/>
                <v:path gradientshapeok="t" o:connecttype="rect"/>
              </v:shapetype>
              <v:shape id="Text Box 6" o:spid="_x0000_s1026" type="#_x0000_t202" style="position:absolute;margin-left:5.75pt;margin-top:331.95pt;width:634.95pt;height:10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" filled="f" stroked="f" strokeweight=".5pt">
                <v:textbox>
                  <w:txbxContent>
                    <w:p w14:paraId="2BBFB418" w14:textId="77777777" w:rsidR="000D1D30" w:rsidRPr="00DE6472" w:rsidRDefault="000D1D30" w:rsidP="00ED15E3">
                      <w:pPr>
                        <w:pStyle w:val="SMcaption"/>
                        <w:rPr>
                          <w:b/>
                          <w:bCs/>
                        </w:rPr>
                      </w:pPr>
                      <w:r w:rsidRPr="00B06F9A">
                        <w:rPr>
                          <w:b/>
                          <w:bCs/>
                          <w:szCs w:val="24"/>
                        </w:rPr>
                        <w:t>Figure 5.</w:t>
                      </w:r>
                      <w:r w:rsidRPr="00B06F9A">
                        <w:rPr>
                          <w:szCs w:val="24"/>
                        </w:rPr>
                        <w:t xml:space="preserve"> Optimized median parameter deviations [(posterior - prior) / (max - min)] (blue bars) and associated median parameter uncertainty reductions (grey bars) for all parameters controlling phenology, photosynthesis and post C uptake assimilating NEE data (P1-P7). Bars represent the median across all 12 sites. The asterisks above blue bars indicate the parameters that have larger than 50% uncertainty reduction. Each line corresponds to a specific optimization test (shown on the right axis). The parameters are given on the bottom axis. The vertical dashed lines separate the different parameter subsets (phenology, photosynthesis and post C uptake). </w:t>
                      </w:r>
                      <w:r w:rsidRPr="00B06F9A">
                        <w:rPr>
                          <w:b/>
                          <w:szCs w:val="24"/>
                        </w:rPr>
                        <w:t>Table S1</w:t>
                      </w:r>
                      <w:r w:rsidRPr="00B06F9A">
                        <w:rPr>
                          <w:szCs w:val="24"/>
                        </w:rPr>
                        <w:t xml:space="preserve"> details the prior and posterior parameter values and their uncertainty for all parameters together with the maximum and minimum bounds used in the optimizations.</w:t>
                      </w:r>
                    </w:p>
                  </w:txbxContent>
                </v:textbox>
                <w10:wrap type="square"/>
              </v:shape>
            </w:pict>
          </mc:Fallback>
        </mc:AlternateContent>
      </w:r>
    </w:p>
    <w:p w14:paraId="0D8E5BD8" w14:textId="08F32377" w:rsidR="009B52A4" w:rsidRDefault="009B52A4" w:rsidP="00732BBA">
      <w:pPr>
        <w:pStyle w:val="SMcaption"/>
        <w:rPr>
          <w:b/>
          <w:bCs/>
          <w:szCs w:val="24"/>
        </w:rPr>
      </w:pPr>
    </w:p>
    <w:p w14:paraId="5C23BD4A" w14:textId="49585F36" w:rsidR="008D0DB9" w:rsidRPr="009055E3" w:rsidRDefault="00324DA3" w:rsidP="00BC136E">
      <w:pPr>
        <w:pStyle w:val="Text"/>
        <w:spacing w:line="360" w:lineRule="auto"/>
      </w:pPr>
      <w:r>
        <w:t xml:space="preserve">Certain phenology parameters are important across all assimilation scenarios: </w:t>
      </w:r>
      <w:proofErr w:type="spellStart"/>
      <w:r>
        <w:t>i</w:t>
      </w:r>
      <w:proofErr w:type="spellEnd"/>
      <w:r>
        <w:t xml:space="preserve">) parameters related to leaf age; ii) </w:t>
      </w:r>
      <w:r w:rsidR="00F962F4">
        <w:t>a parameter related to the critical temperature threshold for the start</w:t>
      </w:r>
      <w:r>
        <w:t xml:space="preserve"> </w:t>
      </w:r>
      <w:r w:rsidR="00F962F4">
        <w:t>of deciduous shrub leaf growth (</w:t>
      </w:r>
      <w:proofErr w:type="spellStart"/>
      <w:r w:rsidR="00F962F4">
        <w:t>ncdgdd_temp</w:t>
      </w:r>
      <w:proofErr w:type="spellEnd"/>
      <w:r w:rsidR="00F962F4">
        <w:t>); iii) moisture thresholds that govern C4 grass senescence (</w:t>
      </w:r>
      <w:proofErr w:type="spellStart"/>
      <w:r w:rsidR="00F962F4">
        <w:t>nosenescence_hum</w:t>
      </w:r>
      <w:proofErr w:type="spellEnd"/>
      <w:r w:rsidR="00F962F4">
        <w:t>); and iv) various parameters that control the time scales used in phenology schemes (</w:t>
      </w:r>
      <w:proofErr w:type="gramStart"/>
      <w:r w:rsidR="00F962F4">
        <w:t>e.g.</w:t>
      </w:r>
      <w:proofErr w:type="gramEnd"/>
      <w:r w:rsidR="00F962F4">
        <w:t xml:space="preserve"> </w:t>
      </w:r>
      <w:proofErr w:type="spellStart"/>
      <w:r w:rsidR="00F962F4">
        <w:t>tau_climatology</w:t>
      </w:r>
      <w:proofErr w:type="spellEnd"/>
      <w:r w:rsidR="00F962F4">
        <w:t xml:space="preserve">, </w:t>
      </w:r>
      <w:proofErr w:type="spellStart"/>
      <w:r w:rsidR="00F962F4">
        <w:t>tau_hum_week</w:t>
      </w:r>
      <w:proofErr w:type="spellEnd"/>
      <w:r w:rsidR="00F962F4">
        <w:t>)</w:t>
      </w:r>
      <w:r w:rsidR="0098242D">
        <w:t xml:space="preserve"> (</w:t>
      </w:r>
      <w:r w:rsidR="0098242D" w:rsidRPr="00434F7A">
        <w:rPr>
          <w:b/>
          <w:bCs/>
        </w:rPr>
        <w:t>Figure 5</w:t>
      </w:r>
      <w:r w:rsidR="0098242D">
        <w:t>)</w:t>
      </w:r>
      <w:r w:rsidR="00F962F4">
        <w:t>. The phenology models are highly dependent on such empirical parameters</w:t>
      </w:r>
      <w:r w:rsidR="00434F7A">
        <w:t>, which</w:t>
      </w:r>
      <w:r w:rsidR="00F962F4">
        <w:t xml:space="preserve"> likely need to be optimized for each site. </w:t>
      </w:r>
      <w:r w:rsidR="00EF79E1">
        <w:t xml:space="preserve">Key photosynthesis related parameters are SLA, parameters involved in the calculation of </w:t>
      </w:r>
      <w:proofErr w:type="spellStart"/>
      <w:proofErr w:type="gramStart"/>
      <w:r w:rsidR="00EF79E1" w:rsidRPr="006038D7">
        <w:rPr>
          <w:i/>
          <w:iCs/>
        </w:rPr>
        <w:t>V</w:t>
      </w:r>
      <w:r w:rsidR="00EF79E1" w:rsidRPr="006038D7">
        <w:rPr>
          <w:i/>
          <w:iCs/>
          <w:vertAlign w:val="subscript"/>
        </w:rPr>
        <w:t>c,max</w:t>
      </w:r>
      <w:proofErr w:type="spellEnd"/>
      <w:proofErr w:type="gramEnd"/>
      <w:r w:rsidR="00EF79E1">
        <w:t xml:space="preserve"> (the maximum carboxylation rate, which has been shown to be a highly sensitive model parameter in previous studies, e.g. </w:t>
      </w:r>
      <w:proofErr w:type="spellStart"/>
      <w:r w:rsidR="00EF79E1">
        <w:t>Kuppel</w:t>
      </w:r>
      <w:proofErr w:type="spellEnd"/>
      <w:r w:rsidR="00EF79E1">
        <w:t xml:space="preserve"> et al.</w:t>
      </w:r>
      <w:r w:rsidR="00434F7A">
        <w:t xml:space="preserve">, </w:t>
      </w:r>
      <w:r w:rsidR="00EF79E1">
        <w:t xml:space="preserve">2014), and the </w:t>
      </w:r>
      <w:r w:rsidR="00663F06">
        <w:t>parameter that represents the root profile in the empirical calculation of leaf water stress (</w:t>
      </w:r>
      <w:proofErr w:type="spellStart"/>
      <w:r w:rsidR="00663F06">
        <w:t>hydrol_humcste</w:t>
      </w:r>
      <w:proofErr w:type="spellEnd"/>
      <w:r w:rsidR="00663F06">
        <w:t xml:space="preserve">), which downregulates photosynthesis and stomatal conductance in the dry season. </w:t>
      </w:r>
      <w:r>
        <w:t xml:space="preserve">The most important post C uptake parameters are fairly similar across assimilation scenario </w:t>
      </w:r>
      <w:proofErr w:type="gramStart"/>
      <w:r>
        <w:t>tests, and</w:t>
      </w:r>
      <w:proofErr w:type="gramEnd"/>
      <w:r>
        <w:t xml:space="preserve"> are related to: </w:t>
      </w:r>
      <w:proofErr w:type="spellStart"/>
      <w:r>
        <w:t>i</w:t>
      </w:r>
      <w:proofErr w:type="spellEnd"/>
      <w:r>
        <w:t>) the calculation of the maintenance respiration as a fraction of biomass; ii) aboveground biomass residence time and various turnover rates for biomass and litter pools; and finally</w:t>
      </w:r>
      <w:r w:rsidR="00434F7A">
        <w:t>,</w:t>
      </w:r>
      <w:r>
        <w:t xml:space="preserve"> iii) the Q10 parameter involved in the temperature dependence of soil C decomposition (</w:t>
      </w:r>
      <w:r w:rsidRPr="00146EE1">
        <w:rPr>
          <w:b/>
          <w:bCs/>
        </w:rPr>
        <w:t>Figure 5</w:t>
      </w:r>
      <w:r>
        <w:t xml:space="preserve">). </w:t>
      </w:r>
    </w:p>
    <w:p w14:paraId="5BA88C00" w14:textId="273201D3" w:rsidR="004474C7" w:rsidRDefault="00A70149" w:rsidP="00B06F9A">
      <w:pPr>
        <w:pStyle w:val="Heading-Main"/>
        <w:spacing w:line="360" w:lineRule="auto"/>
      </w:pPr>
      <w:r w:rsidRPr="009055E3">
        <w:t>4</w:t>
      </w:r>
      <w:r w:rsidR="002F3B11" w:rsidRPr="009055E3">
        <w:t xml:space="preserve"> </w:t>
      </w:r>
      <w:r w:rsidR="004474C7">
        <w:t>Discussion</w:t>
      </w:r>
      <w:r w:rsidR="00BC7FC3">
        <w:t xml:space="preserve"> and Conclusions</w:t>
      </w:r>
    </w:p>
    <w:p w14:paraId="4E71258B" w14:textId="1BCC38E0" w:rsidR="00DE2081" w:rsidRDefault="004474C7" w:rsidP="00DE2081">
      <w:pPr>
        <w:pStyle w:val="Text"/>
        <w:spacing w:line="360" w:lineRule="auto"/>
      </w:pPr>
      <w:r w:rsidRPr="00DE2081">
        <w:rPr>
          <w:bCs/>
        </w:rPr>
        <w:t>In this stu</w:t>
      </w:r>
      <w:r w:rsidRPr="006038D7">
        <w:rPr>
          <w:bCs/>
        </w:rPr>
        <w:t>dy</w:t>
      </w:r>
      <w:r w:rsidR="00BA21C6" w:rsidRPr="006038D7">
        <w:rPr>
          <w:bCs/>
        </w:rPr>
        <w:t>,</w:t>
      </w:r>
      <w:r w:rsidRPr="006038D7">
        <w:rPr>
          <w:bCs/>
        </w:rPr>
        <w:t xml:space="preserve"> we have shown that it is possible to account for model discrepancies in both the mean annual NEE and NEE IAV at a range of semi-arid SW US sites via optimization of </w:t>
      </w:r>
      <w:r w:rsidR="00434F7A">
        <w:rPr>
          <w:bCs/>
        </w:rPr>
        <w:t xml:space="preserve">C cycle </w:t>
      </w:r>
      <w:r w:rsidRPr="006038D7">
        <w:rPr>
          <w:bCs/>
        </w:rPr>
        <w:t xml:space="preserve">parameters within a Bayesian DA framework. </w:t>
      </w:r>
      <w:r w:rsidR="00BA21C6" w:rsidRPr="006038D7">
        <w:rPr>
          <w:bCs/>
        </w:rPr>
        <w:t>We</w:t>
      </w:r>
      <w:r w:rsidRPr="006038D7">
        <w:rPr>
          <w:bCs/>
        </w:rPr>
        <w:t xml:space="preserve"> used weak prior constraints (</w:t>
      </w:r>
      <w:proofErr w:type="gramStart"/>
      <w:r w:rsidRPr="006038D7">
        <w:rPr>
          <w:bCs/>
        </w:rPr>
        <w:t>i.e.</w:t>
      </w:r>
      <w:proofErr w:type="gramEnd"/>
      <w:r w:rsidRPr="006038D7">
        <w:rPr>
          <w:bCs/>
        </w:rPr>
        <w:t xml:space="preserve"> large prior parameter bounds) </w:t>
      </w:r>
      <w:r w:rsidR="00BA21C6" w:rsidRPr="006038D7">
        <w:rPr>
          <w:bCs/>
        </w:rPr>
        <w:t xml:space="preserve">to give the assimilation the maximum chance to correct any model errors. Our </w:t>
      </w:r>
      <w:r w:rsidR="00DE2081">
        <w:rPr>
          <w:bCs/>
        </w:rPr>
        <w:t xml:space="preserve">goal </w:t>
      </w:r>
      <w:r w:rsidR="00BA21C6" w:rsidRPr="00DE2081">
        <w:rPr>
          <w:bCs/>
        </w:rPr>
        <w:t>w</w:t>
      </w:r>
      <w:r w:rsidR="00BA21C6" w:rsidRPr="006038D7">
        <w:rPr>
          <w:bCs/>
        </w:rPr>
        <w:t xml:space="preserve">as not to identify the ideal </w:t>
      </w:r>
      <w:r w:rsidR="00434F7A">
        <w:rPr>
          <w:bCs/>
        </w:rPr>
        <w:t xml:space="preserve">“correct” </w:t>
      </w:r>
      <w:r w:rsidR="00BA21C6" w:rsidRPr="006038D7">
        <w:rPr>
          <w:bCs/>
        </w:rPr>
        <w:t xml:space="preserve">set of </w:t>
      </w:r>
      <w:r w:rsidR="00434F7A">
        <w:rPr>
          <w:bCs/>
        </w:rPr>
        <w:t xml:space="preserve">C cycle </w:t>
      </w:r>
      <w:r w:rsidR="00BA21C6" w:rsidRPr="006038D7">
        <w:rPr>
          <w:bCs/>
        </w:rPr>
        <w:t>parameters for capturing semi-arid vegetation and C cycle dynamics, but rather to identify whether, within the current model representation, we could account for model-data mismatches.</w:t>
      </w:r>
      <w:r w:rsidR="00BA21C6">
        <w:rPr>
          <w:b/>
          <w:bCs/>
        </w:rPr>
        <w:t xml:space="preserve"> </w:t>
      </w:r>
      <w:r w:rsidR="00DE2081" w:rsidRPr="009055E3">
        <w:t>Looking at the individual parameter plots for the P1 assimilation scenario (</w:t>
      </w:r>
      <w:r w:rsidR="00DE2081" w:rsidRPr="009055E3">
        <w:rPr>
          <w:b/>
          <w:bCs/>
        </w:rPr>
        <w:t>Figure S1</w:t>
      </w:r>
      <w:r w:rsidR="00DE2081">
        <w:rPr>
          <w:b/>
          <w:bCs/>
        </w:rPr>
        <w:t>0</w:t>
      </w:r>
      <w:r w:rsidR="00DE2081" w:rsidRPr="009055E3">
        <w:rPr>
          <w:b/>
          <w:bCs/>
        </w:rPr>
        <w:t>)</w:t>
      </w:r>
      <w:r w:rsidR="00DE2081" w:rsidRPr="009055E3">
        <w:t>, we find that at some sites several posterior parameters are “edge-hitting” (</w:t>
      </w:r>
      <w:proofErr w:type="gramStart"/>
      <w:r w:rsidR="00DE2081" w:rsidRPr="009055E3">
        <w:t>e.g.</w:t>
      </w:r>
      <w:proofErr w:type="gramEnd"/>
      <w:r w:rsidR="00DE2081" w:rsidRPr="009055E3">
        <w:t xml:space="preserve"> soil Q10). Given we chose weak prior constraints in </w:t>
      </w:r>
      <w:r w:rsidR="00DE2081">
        <w:t>the assimilation</w:t>
      </w:r>
      <w:r w:rsidR="00DE2081" w:rsidRPr="009055E3">
        <w:t xml:space="preserve">, the fact that some posterior parameters are hitting their bounds suggests that the optimization may be aliasing model structural error onto the parameters </w:t>
      </w:r>
      <w:r w:rsidR="00DE2081" w:rsidRPr="004E08AE">
        <w:t>(</w:t>
      </w:r>
      <w:r w:rsidR="00434F7A">
        <w:t xml:space="preserve">as demonstrated in </w:t>
      </w:r>
      <w:proofErr w:type="spellStart"/>
      <w:r w:rsidR="00DE2081" w:rsidRPr="004E08AE">
        <w:t>MacBean</w:t>
      </w:r>
      <w:proofErr w:type="spellEnd"/>
      <w:r w:rsidR="00DE2081" w:rsidRPr="004E08AE">
        <w:t xml:space="preserve"> et al., 2016)</w:t>
      </w:r>
      <w:r w:rsidR="00DE2081" w:rsidRPr="009055E3">
        <w:t xml:space="preserve"> and/or that the model cannot improve further via parameter optimization. </w:t>
      </w:r>
      <w:r w:rsidR="00434F7A">
        <w:lastRenderedPageBreak/>
        <w:t>This suggests that</w:t>
      </w:r>
      <w:r w:rsidR="00DE2081" w:rsidRPr="009055E3">
        <w:t xml:space="preserve"> further model developments are </w:t>
      </w:r>
      <w:r w:rsidR="00DE2081">
        <w:t xml:space="preserve">likely </w:t>
      </w:r>
      <w:r w:rsidR="00DE2081" w:rsidRPr="009055E3">
        <w:t xml:space="preserve">needed to address structural uncertainties and missing processes. </w:t>
      </w:r>
    </w:p>
    <w:p w14:paraId="2D15AD52" w14:textId="582DE032" w:rsidR="008B5A83" w:rsidRDefault="00DE2081" w:rsidP="008066C6">
      <w:pPr>
        <w:pStyle w:val="Text"/>
        <w:spacing w:line="360" w:lineRule="auto"/>
      </w:pPr>
      <w:r w:rsidRPr="003C61CD">
        <w:t xml:space="preserve">Hypotheses as to </w:t>
      </w:r>
      <w:r w:rsidR="008B5A83">
        <w:t>which</w:t>
      </w:r>
      <w:r w:rsidRPr="003C61CD">
        <w:t xml:space="preserve"> processes might be responsible for </w:t>
      </w:r>
      <w:r>
        <w:t>model inability to capture semi-arid CO</w:t>
      </w:r>
      <w:r w:rsidRPr="00A77F58">
        <w:rPr>
          <w:vertAlign w:val="subscript"/>
        </w:rPr>
        <w:t>2</w:t>
      </w:r>
      <w:r>
        <w:t xml:space="preserve"> fluxes</w:t>
      </w:r>
      <w:r w:rsidRPr="003C61CD">
        <w:t xml:space="preserve"> </w:t>
      </w:r>
      <w:r>
        <w:t>are numerous and will take time to explore fully</w:t>
      </w:r>
      <w:r w:rsidR="002F42B4">
        <w:t xml:space="preserve"> (</w:t>
      </w:r>
      <w:proofErr w:type="spellStart"/>
      <w:r w:rsidR="002F42B4">
        <w:t>MacBean</w:t>
      </w:r>
      <w:proofErr w:type="spellEnd"/>
      <w:r w:rsidR="002F42B4">
        <w:t xml:space="preserve"> et al., </w:t>
      </w:r>
      <w:del w:id="90" w:author="Kashif Mahmud" w:date="2021-08-26T17:41:00Z">
        <w:r w:rsidR="002F42B4" w:rsidDel="00330371">
          <w:delText>in review</w:delText>
        </w:r>
      </w:del>
      <w:ins w:id="91" w:author="Kashif Mahmud" w:date="2021-08-26T17:41:00Z">
        <w:r w:rsidR="00330371">
          <w:t>2021</w:t>
        </w:r>
      </w:ins>
      <w:r w:rsidR="002F42B4">
        <w:t>)</w:t>
      </w:r>
      <w:r>
        <w:t xml:space="preserve">. Here, we aimed to speed </w:t>
      </w:r>
      <w:r w:rsidR="00434F7A">
        <w:t xml:space="preserve">up </w:t>
      </w:r>
      <w:r>
        <w:t xml:space="preserve">that process by using </w:t>
      </w:r>
      <w:r w:rsidRPr="00DE2081">
        <w:t xml:space="preserve">the different </w:t>
      </w:r>
      <w:r w:rsidR="00BA21C6" w:rsidRPr="00DE2081">
        <w:t>assi</w:t>
      </w:r>
      <w:r w:rsidR="00BA21C6" w:rsidRPr="00FF1406">
        <w:t>m</w:t>
      </w:r>
      <w:r w:rsidR="00BA21C6" w:rsidRPr="00370F21">
        <w:t>ila</w:t>
      </w:r>
      <w:r w:rsidR="00BA21C6" w:rsidRPr="005B5E63">
        <w:t>ti</w:t>
      </w:r>
      <w:r w:rsidR="00BA21C6" w:rsidRPr="006038D7">
        <w:t xml:space="preserve">on scenarios as tests of which parameter sets (and therefore, which processes) may be responsible for </w:t>
      </w:r>
      <w:r w:rsidR="00BA21C6" w:rsidRPr="00DE2081">
        <w:t>model erro</w:t>
      </w:r>
      <w:r w:rsidR="00BA21C6" w:rsidRPr="00FF1406">
        <w:t>r</w:t>
      </w:r>
      <w:r w:rsidR="00BA21C6" w:rsidRPr="00370F21">
        <w:t>s. T</w:t>
      </w:r>
      <w:r w:rsidR="00BA21C6" w:rsidRPr="005B5E63">
        <w:t xml:space="preserve">he </w:t>
      </w:r>
      <w:r w:rsidR="00BA21C6" w:rsidRPr="006038D7">
        <w:t>assimilation with all C cycle and vegetation parameters (P1) performed the best in terms of correcting underestimates in modeled mean annual NEE and IAV. However, the additional</w:t>
      </w:r>
      <w:r w:rsidR="004474C7" w:rsidRPr="006038D7">
        <w:t xml:space="preserve"> assimilation scenarios </w:t>
      </w:r>
      <w:r w:rsidR="00BA21C6" w:rsidRPr="006038D7">
        <w:t xml:space="preserve">(P2 to </w:t>
      </w:r>
      <w:r>
        <w:t>P</w:t>
      </w:r>
      <w:r w:rsidR="00BA21C6" w:rsidRPr="00DE2081">
        <w:t xml:space="preserve">7) </w:t>
      </w:r>
      <w:r w:rsidR="004474C7" w:rsidRPr="00DE2081">
        <w:t xml:space="preserve">further </w:t>
      </w:r>
      <w:r w:rsidR="004474C7" w:rsidRPr="006038D7">
        <w:t>demonstrated that phenology parameters are</w:t>
      </w:r>
      <w:r w:rsidR="005007DD">
        <w:t xml:space="preserve"> likely</w:t>
      </w:r>
      <w:r w:rsidR="004474C7" w:rsidRPr="006038D7">
        <w:t xml:space="preserve"> key for improving </w:t>
      </w:r>
      <w:r w:rsidR="00434F7A">
        <w:t xml:space="preserve">semi-arid ecosystem </w:t>
      </w:r>
      <w:r w:rsidR="004474C7" w:rsidRPr="006038D7">
        <w:t>NEE IAV</w:t>
      </w:r>
      <w:r>
        <w:t xml:space="preserve">. Issues with semi-arid phenology in TBMs </w:t>
      </w:r>
      <w:r w:rsidR="007A7F4B">
        <w:t xml:space="preserve">have </w:t>
      </w:r>
      <w:r>
        <w:t>been documented elsewhere (</w:t>
      </w:r>
      <w:r w:rsidR="002F42B4">
        <w:t xml:space="preserve">Traore et al., 2014; Dahlin et al., 2015; </w:t>
      </w:r>
      <w:proofErr w:type="spellStart"/>
      <w:r w:rsidR="00370F21">
        <w:t>MacBean</w:t>
      </w:r>
      <w:proofErr w:type="spellEnd"/>
      <w:r w:rsidR="00370F21">
        <w:t xml:space="preserve"> et al., 2015; </w:t>
      </w:r>
      <w:r>
        <w:t xml:space="preserve">Renwick et al., 2019; Whitley et al., 2016; </w:t>
      </w:r>
      <w:proofErr w:type="spellStart"/>
      <w:r>
        <w:t>Teckentrup</w:t>
      </w:r>
      <w:proofErr w:type="spellEnd"/>
      <w:r>
        <w:t xml:space="preserve"> et al., in review).</w:t>
      </w:r>
      <w:r w:rsidR="00370F21">
        <w:t xml:space="preserve"> </w:t>
      </w:r>
      <w:r w:rsidR="005B5E63">
        <w:t xml:space="preserve">Further evidence for inadequate TBM phenology schemes comes from </w:t>
      </w:r>
      <w:proofErr w:type="spellStart"/>
      <w:r w:rsidR="005B5E63">
        <w:t>MacBean</w:t>
      </w:r>
      <w:proofErr w:type="spellEnd"/>
      <w:r w:rsidR="005B5E63">
        <w:t xml:space="preserve"> et al. (2020), who noted that while the ORCHIDEE model can capture evapotranspiration (ET) fluxes extremely well, even without parameter optimization, the model simulates a delayed increase in </w:t>
      </w:r>
      <w:r w:rsidR="001B5751">
        <w:t>transpiration/ET (</w:t>
      </w:r>
      <w:r w:rsidR="005B5E63">
        <w:t>T/ET</w:t>
      </w:r>
      <w:r w:rsidR="001B5751">
        <w:t>)</w:t>
      </w:r>
      <w:r w:rsidR="005B5E63">
        <w:t xml:space="preserve"> ratios during the summer monsoon when compared to two independent </w:t>
      </w:r>
      <w:r w:rsidR="001B5751">
        <w:t xml:space="preserve">T/ET </w:t>
      </w:r>
      <w:r w:rsidR="005B5E63">
        <w:t>estimates. This su</w:t>
      </w:r>
      <w:r w:rsidR="001B5751">
        <w:t>ggests that the model is getting ET right for the wrong reasons</w:t>
      </w:r>
      <w:r w:rsidR="00D65E42">
        <w:t xml:space="preserve"> – </w:t>
      </w:r>
      <w:proofErr w:type="gramStart"/>
      <w:r w:rsidR="00D65E42">
        <w:t>i.e.</w:t>
      </w:r>
      <w:proofErr w:type="gramEnd"/>
      <w:r w:rsidR="00D65E42">
        <w:t xml:space="preserve"> t</w:t>
      </w:r>
      <w:r w:rsidR="001B5751">
        <w:t xml:space="preserve">he partitioning of ET into its component fluxes of T and bare soil evaporation is incorrect. This lagged response of T to increasing rainfall is consistent with the results of </w:t>
      </w:r>
      <w:proofErr w:type="spellStart"/>
      <w:r w:rsidR="001B5751">
        <w:t>MacBean</w:t>
      </w:r>
      <w:proofErr w:type="spellEnd"/>
      <w:r w:rsidR="001B5751">
        <w:t xml:space="preserve"> et al. (</w:t>
      </w:r>
      <w:del w:id="92" w:author="Kashif Mahmud" w:date="2021-08-26T17:41:00Z">
        <w:r w:rsidR="001B5751" w:rsidDel="00330371">
          <w:delText>in review</w:delText>
        </w:r>
      </w:del>
      <w:ins w:id="93" w:author="Kashif Mahmud" w:date="2021-08-26T17:41:00Z">
        <w:r w:rsidR="00330371">
          <w:t>2021</w:t>
        </w:r>
      </w:ins>
      <w:r w:rsidR="001B5751">
        <w:t xml:space="preserve">) who found </w:t>
      </w:r>
      <w:r w:rsidR="00D65E42">
        <w:t xml:space="preserve">across a suite of TBMs (TRENDY v7) </w:t>
      </w:r>
      <w:r w:rsidR="001B5751">
        <w:t xml:space="preserve">too weak ecosystem-scale water use efficiency (WUE) – </w:t>
      </w:r>
      <w:proofErr w:type="gramStart"/>
      <w:r w:rsidR="001B5751">
        <w:t>i.e.</w:t>
      </w:r>
      <w:proofErr w:type="gramEnd"/>
      <w:r w:rsidR="001B5751">
        <w:t xml:space="preserve"> a too weak response of GPP to increasing ET – during the monsoon was likely the cause of their inability to capture NEE IAV. Put simply, the models simulate t</w:t>
      </w:r>
      <w:r w:rsidR="001B5751" w:rsidRPr="001B5751">
        <w:t>oo weak a response of vegetation growth to pulses of moisture availability</w:t>
      </w:r>
      <w:r w:rsidR="001B5751">
        <w:t>. Thus, the evidence from all these studies, including our results presented here, is pointing to issues with phenology</w:t>
      </w:r>
      <w:r w:rsidR="00E02CCC">
        <w:t>, plant hydraulics,</w:t>
      </w:r>
      <w:r w:rsidR="000B7FD2">
        <w:t xml:space="preserve"> </w:t>
      </w:r>
      <w:r w:rsidR="001B5751">
        <w:t xml:space="preserve">and/or the fraction of vegetation prescribed in the model. As noted by </w:t>
      </w:r>
      <w:proofErr w:type="spellStart"/>
      <w:r w:rsidR="001B5751">
        <w:t>MacBean</w:t>
      </w:r>
      <w:proofErr w:type="spellEnd"/>
      <w:r w:rsidR="001B5751">
        <w:t xml:space="preserve"> et al. (2020), the static </w:t>
      </w:r>
      <w:r w:rsidR="008B5A83">
        <w:t>PFT fractions prescribed in the</w:t>
      </w:r>
      <w:r w:rsidR="001B5751">
        <w:t xml:space="preserve"> models </w:t>
      </w:r>
      <w:r w:rsidR="008B5A83">
        <w:t>likely prevent</w:t>
      </w:r>
      <w:r w:rsidR="001B5751">
        <w:t xml:space="preserve"> </w:t>
      </w:r>
      <w:r w:rsidR="008B5A83">
        <w:t xml:space="preserve">monsoon season </w:t>
      </w:r>
      <w:r w:rsidR="001B5751">
        <w:t xml:space="preserve">growth of summer annual </w:t>
      </w:r>
      <w:r w:rsidR="00E02CCC">
        <w:t xml:space="preserve">C4 </w:t>
      </w:r>
      <w:r w:rsidR="001B5751">
        <w:t>grasses in the interstitial bare soil patches</w:t>
      </w:r>
      <w:r w:rsidR="00FA2223">
        <w:t xml:space="preserve">. </w:t>
      </w:r>
      <w:r w:rsidR="002F42B4">
        <w:t xml:space="preserve">Errors in PFT fractions in sparsely vegetated regions have also been shown to </w:t>
      </w:r>
      <w:r w:rsidR="00E02CCC">
        <w:t xml:space="preserve">propagate into </w:t>
      </w:r>
      <w:r w:rsidR="002F42B4">
        <w:t xml:space="preserve">large model errors in simulated carbon, water and energy fluxes (Hartley et al., 2017). </w:t>
      </w:r>
      <w:r w:rsidR="00FA2223">
        <w:t xml:space="preserve">The optimization of numerous phenology parameters with weak constraints in this study </w:t>
      </w:r>
      <w:r w:rsidR="002F42B4">
        <w:t xml:space="preserve">could be </w:t>
      </w:r>
      <w:r w:rsidR="008B5A83">
        <w:t>partially account</w:t>
      </w:r>
      <w:r w:rsidR="002F42B4">
        <w:t>ing</w:t>
      </w:r>
      <w:r w:rsidR="00FA2223">
        <w:t xml:space="preserve"> for such a model error. But it is also possible that </w:t>
      </w:r>
      <w:r w:rsidR="008B5A83">
        <w:t xml:space="preserve">this issue of static PFT fractions explains </w:t>
      </w:r>
      <w:r w:rsidR="002F42B4">
        <w:t xml:space="preserve">even </w:t>
      </w:r>
      <w:r w:rsidR="008B5A83">
        <w:t>the</w:t>
      </w:r>
      <w:r w:rsidR="00FA2223">
        <w:t xml:space="preserve"> posterior </w:t>
      </w:r>
      <w:r w:rsidR="00FA2223" w:rsidRPr="003C61CD">
        <w:t>model</w:t>
      </w:r>
      <w:r w:rsidR="00FA2223">
        <w:t>’s</w:t>
      </w:r>
      <w:r w:rsidR="00FA2223" w:rsidRPr="003C61CD">
        <w:t xml:space="preserve"> inability to </w:t>
      </w:r>
      <w:r w:rsidR="00FA2223" w:rsidRPr="003C61CD">
        <w:lastRenderedPageBreak/>
        <w:t>capture peak GPP fluxes for some sites (see Section 3.1)</w:t>
      </w:r>
      <w:r w:rsidR="005007DD">
        <w:t>, and the fact that in the posterior simulations, the phase remains the strongest contribution to the NEE MSD</w:t>
      </w:r>
      <w:r w:rsidR="00FA2223" w:rsidRPr="003C61CD">
        <w:t>.</w:t>
      </w:r>
      <w:r w:rsidR="008B5A83">
        <w:t xml:space="preserve"> </w:t>
      </w:r>
    </w:p>
    <w:p w14:paraId="65E8E343" w14:textId="344F4E6E" w:rsidR="001B5751" w:rsidRDefault="00327DF2" w:rsidP="008F1659">
      <w:pPr>
        <w:pStyle w:val="Text"/>
        <w:spacing w:line="360" w:lineRule="auto"/>
      </w:pPr>
      <w:r>
        <w:t xml:space="preserve">The </w:t>
      </w:r>
      <w:r w:rsidR="005B5E63">
        <w:t xml:space="preserve">same Bayesian DA system </w:t>
      </w:r>
      <w:r w:rsidR="00E02CCC">
        <w:t>was</w:t>
      </w:r>
      <w:r>
        <w:t xml:space="preserve"> used by </w:t>
      </w:r>
      <w:proofErr w:type="spellStart"/>
      <w:r>
        <w:t>MacBean</w:t>
      </w:r>
      <w:proofErr w:type="spellEnd"/>
      <w:r>
        <w:t xml:space="preserve"> et al (2015) </w:t>
      </w:r>
      <w:r w:rsidR="005B5E63">
        <w:t>to correct phenology model issues in a previous version of ORCHIDEE</w:t>
      </w:r>
      <w:r w:rsidR="000B45B1">
        <w:t xml:space="preserve"> that was nonetheless</w:t>
      </w:r>
      <w:r w:rsidR="005B5E63">
        <w:t xml:space="preserve"> identical in its representation of phenology</w:t>
      </w:r>
      <w:r w:rsidR="00EF71D6">
        <w:t>. Ho</w:t>
      </w:r>
      <w:r w:rsidR="000B45B1">
        <w:t xml:space="preserve">wever, while they were able to correct the seasonal leaf dynamics in temperate and boreal ecosystems, they found </w:t>
      </w:r>
      <w:r w:rsidR="00EF71D6">
        <w:t>the parameter optimization was unable</w:t>
      </w:r>
      <w:r w:rsidR="000B45B1">
        <w:t xml:space="preserve"> to </w:t>
      </w:r>
      <w:r w:rsidR="008B5A83">
        <w:t xml:space="preserve">correct for phenology model issues </w:t>
      </w:r>
      <w:r w:rsidR="00E02CCC">
        <w:t xml:space="preserve">in </w:t>
      </w:r>
      <w:r w:rsidR="008B5A83">
        <w:t xml:space="preserve">semi-arid </w:t>
      </w:r>
      <w:r>
        <w:t>ecosystem</w:t>
      </w:r>
      <w:r w:rsidR="00E02CCC">
        <w:t>s</w:t>
      </w:r>
      <w:r w:rsidR="005B5E63">
        <w:t>. While the data they used were different – normalized difference vegetation index (NDVI) from the MODIS satellite instrument as opposed to the flux tower NEE used here – they also used stronger prior constraints and fewer phenology parameters, suggesting that the additional degrees of freedom in th</w:t>
      </w:r>
      <w:r w:rsidR="000B45B1">
        <w:t>e</w:t>
      </w:r>
      <w:r w:rsidR="005B5E63">
        <w:t xml:space="preserve"> assimilation</w:t>
      </w:r>
      <w:r w:rsidR="000B45B1">
        <w:t>s in this study</w:t>
      </w:r>
      <w:r w:rsidR="005B5E63">
        <w:t xml:space="preserve"> (from weaker prior constraints and a greater number of phenology parameters) may have resulted in the improvements </w:t>
      </w:r>
      <w:r w:rsidR="00E02CCC">
        <w:t xml:space="preserve">from </w:t>
      </w:r>
      <w:r w:rsidR="005B5E63">
        <w:t xml:space="preserve">the parameter optimization. Still, as we noted above, the combination of weak prior constrains and edge-hitting posterior parameters </w:t>
      </w:r>
      <w:r w:rsidR="000B45B1">
        <w:t>suggests the assimilations are accounting for other structural errors in the model</w:t>
      </w:r>
      <w:r w:rsidR="00EF71D6">
        <w:t>, and phase errors remain a strong source of NEE MSD even after optimization</w:t>
      </w:r>
      <w:r w:rsidR="00F962F4">
        <w:t xml:space="preserve">. As also noted, the phenology schemes in these models are highly dependent on a number of empirical parameters that require site </w:t>
      </w:r>
      <w:proofErr w:type="gramStart"/>
      <w:r w:rsidR="00F962F4">
        <w:t>calibration</w:t>
      </w:r>
      <w:proofErr w:type="gramEnd"/>
      <w:r w:rsidR="00F962F4">
        <w:t xml:space="preserve"> and which were typically not developed for dryland ecosystems. Future developments in this area should take account of the variety of different strategies in dryland plants for dealing with water stress (</w:t>
      </w:r>
      <w:r w:rsidR="003D6989">
        <w:t>Smith et al., 2012</w:t>
      </w:r>
      <w:r w:rsidR="00F962F4">
        <w:t>).</w:t>
      </w:r>
    </w:p>
    <w:p w14:paraId="3711F5EB" w14:textId="141DADFD" w:rsidR="00E02CCC" w:rsidRDefault="00E02CCC" w:rsidP="00E02CCC">
      <w:pPr>
        <w:pStyle w:val="Text"/>
        <w:spacing w:line="360" w:lineRule="auto"/>
      </w:pPr>
      <w:proofErr w:type="spellStart"/>
      <w:r>
        <w:t>MacBean</w:t>
      </w:r>
      <w:proofErr w:type="spellEnd"/>
      <w:r>
        <w:t xml:space="preserve"> et al. (</w:t>
      </w:r>
      <w:del w:id="94" w:author="Kashif Mahmud" w:date="2021-08-26T17:42:00Z">
        <w:r w:rsidDel="00330371">
          <w:delText>in review</w:delText>
        </w:r>
      </w:del>
      <w:ins w:id="95" w:author="Kashif Mahmud" w:date="2021-08-26T17:42:00Z">
        <w:r w:rsidR="00330371">
          <w:t>2021</w:t>
        </w:r>
      </w:ins>
      <w:r>
        <w:t>) also presented a range of other hypotheses as to which processes might be causing model errors in capturing semi-arid phenology other than the need to represent summer annual C4 grass fractional cover and phenology, including: the lack of drought-deciduous shrub phenology schemes in TBMs; the lack of deep tap shrub and tree roots that draw up groundwater needed for growth during drier periods; and the lack of dynamic root growth as moisture becomes more available. Future studies need to systematically test all of the proposed hypotheses to determine which, if any, can explain the observed model-data discrepancies.</w:t>
      </w:r>
    </w:p>
    <w:p w14:paraId="4466BD20" w14:textId="1F051122" w:rsidR="005B5E63" w:rsidRPr="00DE2081" w:rsidRDefault="005B5E63" w:rsidP="00327DF2">
      <w:pPr>
        <w:pStyle w:val="Text"/>
        <w:spacing w:line="360" w:lineRule="auto"/>
      </w:pPr>
      <w:r>
        <w:t xml:space="preserve">Our assimilation tests also showed that </w:t>
      </w:r>
      <w:r w:rsidR="008F1659">
        <w:t>so-called “</w:t>
      </w:r>
      <w:r>
        <w:t xml:space="preserve">post </w:t>
      </w:r>
      <w:r w:rsidR="008F1659">
        <w:t>C uptake”</w:t>
      </w:r>
      <w:r>
        <w:t xml:space="preserve"> pa</w:t>
      </w:r>
      <w:r w:rsidR="007177DD">
        <w:t>ra</w:t>
      </w:r>
      <w:r>
        <w:t>meters</w:t>
      </w:r>
      <w:r w:rsidR="008F1659">
        <w:t xml:space="preserve"> </w:t>
      </w:r>
      <w:r w:rsidR="00F962F4">
        <w:t>related to maintenance respiration, biomass and litter turnover, and soil C decomposition</w:t>
      </w:r>
      <w:r w:rsidR="008F1659" w:rsidRPr="00F962F4">
        <w:t xml:space="preserve"> are mainly</w:t>
      </w:r>
      <w:r w:rsidR="008F1659">
        <w:t xml:space="preserve"> responsible for reducing the strong model underestimate of mean annual NEE, particularly at the higher elevation forested C sink sites. We did not focus on correcting mean annual NEE, and </w:t>
      </w:r>
      <w:r w:rsidR="008F1659">
        <w:lastRenderedPageBreak/>
        <w:t xml:space="preserve">instead focused more on correcting errors in NEE IAV, because the variability in eddy covariance measurements of NEE are more trusted than the absolute values due to errors in flux partitioning. Furthermore, </w:t>
      </w:r>
      <w:r w:rsidR="003D6989">
        <w:t xml:space="preserve">for the </w:t>
      </w:r>
      <w:r w:rsidR="008F1659">
        <w:t xml:space="preserve">semi-arid sites that pivot between a </w:t>
      </w:r>
      <w:r w:rsidR="003D6989">
        <w:t xml:space="preserve">C </w:t>
      </w:r>
      <w:r w:rsidR="008F1659">
        <w:t>source and sink, their mean sink versus source behavior may be a function of a time period involved. In particular, the only mean C source site (US-</w:t>
      </w:r>
      <w:proofErr w:type="spellStart"/>
      <w:r w:rsidR="008F1659">
        <w:t>Aud</w:t>
      </w:r>
      <w:proofErr w:type="spellEnd"/>
      <w:r w:rsidR="008F1659">
        <w:t xml:space="preserve">) is likely a source because of a fire in 2002 from which the site was still recovering during the measurement period. As discussed, we know that even TBMs that include wildfire modules will likely not reproduce the specific impacts of an individual fire. Nevertheless, while we do not focus on the C source site, we do know that the high elevation forested sites in this study are consistently sinks of C, even during the drought period that has been affecting the SW US </w:t>
      </w:r>
      <w:r w:rsidR="007177DD">
        <w:t>for most of this century</w:t>
      </w:r>
      <w:r w:rsidR="008F1659">
        <w:t xml:space="preserve"> (</w:t>
      </w:r>
      <w:r w:rsidR="007177DD">
        <w:t>Scott et al., 2015</w:t>
      </w:r>
      <w:r w:rsidR="008F1659">
        <w:t xml:space="preserve">). </w:t>
      </w:r>
      <w:r w:rsidR="00080264">
        <w:t>It is important that we are able to capture this dryland forested site C sink, particularly given these ecosystems have been shown to contribute to long-term trends in the global C cycle (Ahlstrom et al., 2015). Drylands are vulnerable to future increases in drought, which may reduce the C sink (Bodner and Robles, 2017). On the other hand, drought impacts on dryland vegetation could be mitigated by increases in WUE and vegetation growth under elevated CO</w:t>
      </w:r>
      <w:r w:rsidR="00080264" w:rsidRPr="00937859">
        <w:rPr>
          <w:vertAlign w:val="subscript"/>
        </w:rPr>
        <w:t>2</w:t>
      </w:r>
      <w:r w:rsidR="00080264">
        <w:t xml:space="preserve"> (</w:t>
      </w:r>
      <w:proofErr w:type="gramStart"/>
      <w:r w:rsidR="00080264">
        <w:t>e.g.</w:t>
      </w:r>
      <w:proofErr w:type="gramEnd"/>
      <w:r w:rsidR="00080264">
        <w:t xml:space="preserve"> Donohue et al., 2013). </w:t>
      </w:r>
      <w:r w:rsidR="008F1659">
        <w:t>Thus</w:t>
      </w:r>
      <w:r w:rsidR="00290DB0">
        <w:t xml:space="preserve">, it is an important contribution that parameter optimizations presented here can account for these biases in modeling C sinks at high elevation forested sink sites. </w:t>
      </w:r>
      <w:proofErr w:type="spellStart"/>
      <w:r w:rsidR="00290DB0">
        <w:t>MacBean</w:t>
      </w:r>
      <w:proofErr w:type="spellEnd"/>
      <w:r w:rsidR="00290DB0">
        <w:t xml:space="preserve"> et al. (</w:t>
      </w:r>
      <w:del w:id="96" w:author="Kashif Mahmud" w:date="2021-08-26T17:42:00Z">
        <w:r w:rsidR="00290DB0" w:rsidDel="00330371">
          <w:delText>in review</w:delText>
        </w:r>
      </w:del>
      <w:ins w:id="97" w:author="Kashif Mahmud" w:date="2021-08-26T17:42:00Z">
        <w:r w:rsidR="00330371">
          <w:t>2021</w:t>
        </w:r>
      </w:ins>
      <w:r w:rsidR="00290DB0">
        <w:t xml:space="preserve">) postulated that TRENDY TBM underestimates in mean annual NEE at these sites </w:t>
      </w:r>
      <w:r w:rsidR="003D6989">
        <w:t>wa</w:t>
      </w:r>
      <w:r w:rsidR="00290DB0">
        <w:t xml:space="preserve">s due to underestimates in spring GPP, possibly due to issues with </w:t>
      </w:r>
      <w:r w:rsidR="003D6989">
        <w:t xml:space="preserve">model </w:t>
      </w:r>
      <w:r w:rsidR="00290DB0">
        <w:t xml:space="preserve">snow melt not providing enough moisture for spring growth. </w:t>
      </w:r>
      <w:r w:rsidR="003D6989">
        <w:t xml:space="preserve">In </w:t>
      </w:r>
      <w:proofErr w:type="spellStart"/>
      <w:r w:rsidR="003D6989">
        <w:t>constrast</w:t>
      </w:r>
      <w:proofErr w:type="spellEnd"/>
      <w:r w:rsidR="003D6989">
        <w:t>, t</w:t>
      </w:r>
      <w:r w:rsidR="00290DB0">
        <w:t xml:space="preserve">he results presented here suggest that the issues </w:t>
      </w:r>
      <w:r w:rsidR="00BC7FC3">
        <w:t xml:space="preserve">at the high elevation forested sink sites </w:t>
      </w:r>
      <w:r w:rsidR="00290DB0">
        <w:t xml:space="preserve">may be more linked to </w:t>
      </w:r>
      <w:r w:rsidR="007177DD">
        <w:t>processes that occur after the gross uptake of CO</w:t>
      </w:r>
      <w:r w:rsidR="007177DD" w:rsidRPr="006B251E">
        <w:rPr>
          <w:vertAlign w:val="subscript"/>
        </w:rPr>
        <w:t>2</w:t>
      </w:r>
      <w:r w:rsidR="00156322">
        <w:t>, such as maintenance respiration</w:t>
      </w:r>
      <w:r w:rsidR="003D6989">
        <w:t>,</w:t>
      </w:r>
      <w:r w:rsidR="00156322">
        <w:t xml:space="preserve"> biomass turnover</w:t>
      </w:r>
      <w:r w:rsidR="003D6989">
        <w:t>, and temperature limitation on soil C decomposition (</w:t>
      </w:r>
      <w:r w:rsidR="003D6989" w:rsidRPr="002A6A53">
        <w:rPr>
          <w:b/>
          <w:bCs/>
        </w:rPr>
        <w:t>Figure S</w:t>
      </w:r>
      <w:r w:rsidR="00BC7FC3" w:rsidRPr="002A6A53">
        <w:rPr>
          <w:b/>
          <w:bCs/>
        </w:rPr>
        <w:t>11</w:t>
      </w:r>
      <w:r w:rsidR="00BC7FC3">
        <w:t>)</w:t>
      </w:r>
      <w:r w:rsidR="00156322">
        <w:t>.</w:t>
      </w:r>
      <w:r w:rsidR="00290DB0">
        <w:t xml:space="preserve"> </w:t>
      </w:r>
      <w:r w:rsidR="00156322">
        <w:t xml:space="preserve">If true, it may be that the processes in TBMs can accurately capture dryland forested site photosynthesis if the parameters are better adapted for dryland PFTs, which simply requires more careful calibration across a range of dryland forest sites. </w:t>
      </w:r>
    </w:p>
    <w:p w14:paraId="0F142C33" w14:textId="24ECB3CF" w:rsidR="0098242D" w:rsidRPr="00E6701F" w:rsidRDefault="002F42B4" w:rsidP="00E6701F">
      <w:pPr>
        <w:pStyle w:val="Heading-Main"/>
        <w:spacing w:line="360" w:lineRule="auto"/>
        <w:ind w:firstLine="720"/>
        <w:rPr>
          <w:b w:val="0"/>
          <w:bCs w:val="0"/>
        </w:rPr>
      </w:pPr>
      <w:r>
        <w:rPr>
          <w:b w:val="0"/>
          <w:bCs w:val="0"/>
        </w:rPr>
        <w:t xml:space="preserve">As discussed in the introduction, we have </w:t>
      </w:r>
      <w:r w:rsidR="008B5A83">
        <w:rPr>
          <w:b w:val="0"/>
          <w:bCs w:val="0"/>
        </w:rPr>
        <w:t>focus</w:t>
      </w:r>
      <w:r>
        <w:rPr>
          <w:b w:val="0"/>
          <w:bCs w:val="0"/>
        </w:rPr>
        <w:t>ed</w:t>
      </w:r>
      <w:r w:rsidR="008B5A83">
        <w:rPr>
          <w:b w:val="0"/>
          <w:bCs w:val="0"/>
        </w:rPr>
        <w:t xml:space="preserve"> on</w:t>
      </w:r>
      <w:r>
        <w:rPr>
          <w:b w:val="0"/>
          <w:bCs w:val="0"/>
        </w:rPr>
        <w:t xml:space="preserve"> correcting parameters related to</w:t>
      </w:r>
      <w:r w:rsidR="008B5A83">
        <w:rPr>
          <w:b w:val="0"/>
          <w:bCs w:val="0"/>
        </w:rPr>
        <w:t xml:space="preserve"> GPP</w:t>
      </w:r>
      <w:r>
        <w:rPr>
          <w:b w:val="0"/>
          <w:bCs w:val="0"/>
        </w:rPr>
        <w:t xml:space="preserve"> because </w:t>
      </w:r>
      <w:proofErr w:type="spellStart"/>
      <w:r>
        <w:rPr>
          <w:b w:val="0"/>
          <w:bCs w:val="0"/>
        </w:rPr>
        <w:t>MacBean</w:t>
      </w:r>
      <w:proofErr w:type="spellEnd"/>
      <w:r>
        <w:rPr>
          <w:b w:val="0"/>
          <w:bCs w:val="0"/>
        </w:rPr>
        <w:t xml:space="preserve"> et al. (</w:t>
      </w:r>
      <w:del w:id="98" w:author="Kashif Mahmud" w:date="2021-08-26T17:42:00Z">
        <w:r w:rsidDel="00330371">
          <w:rPr>
            <w:b w:val="0"/>
            <w:bCs w:val="0"/>
          </w:rPr>
          <w:delText>in review</w:delText>
        </w:r>
      </w:del>
      <w:ins w:id="99" w:author="Kashif Mahmud" w:date="2021-08-26T17:42:00Z">
        <w:r w:rsidR="00330371">
          <w:rPr>
            <w:b w:val="0"/>
            <w:bCs w:val="0"/>
          </w:rPr>
          <w:t>2021</w:t>
        </w:r>
      </w:ins>
      <w:r>
        <w:rPr>
          <w:b w:val="0"/>
          <w:bCs w:val="0"/>
        </w:rPr>
        <w:t xml:space="preserve">) found that GPP, and particularly summer monsoon season GPP, is the dominant driver of NEE IAV. We also are obliged to focus on GPP parameters because </w:t>
      </w:r>
      <w:r w:rsidR="008B5A83">
        <w:rPr>
          <w:b w:val="0"/>
          <w:bCs w:val="0"/>
        </w:rPr>
        <w:t xml:space="preserve">the number of </w:t>
      </w:r>
      <w:r>
        <w:rPr>
          <w:b w:val="0"/>
          <w:bCs w:val="0"/>
        </w:rPr>
        <w:t xml:space="preserve">model </w:t>
      </w:r>
      <w:r w:rsidR="008B5A83">
        <w:rPr>
          <w:b w:val="0"/>
          <w:bCs w:val="0"/>
        </w:rPr>
        <w:t xml:space="preserve">parameters is higher for GPP. In a follow up study, we are assessing how the number of parameters linked to each different process affects the ability of the optimization to correct for errors in those processes. We may find, for example, that the sheer </w:t>
      </w:r>
      <w:r w:rsidR="008B5A83">
        <w:rPr>
          <w:b w:val="0"/>
          <w:bCs w:val="0"/>
        </w:rPr>
        <w:lastRenderedPageBreak/>
        <w:t xml:space="preserve">number of parameters related to phenology that are included here </w:t>
      </w:r>
      <w:r>
        <w:rPr>
          <w:b w:val="0"/>
          <w:bCs w:val="0"/>
        </w:rPr>
        <w:t xml:space="preserve">results in those parameters being the more important for correcting NEE IAV. This then becomes an issue of wider model development because we can only include in the optimization that are in the model. Still, the fact that the relatively few “post </w:t>
      </w:r>
      <w:r w:rsidR="008F1659">
        <w:rPr>
          <w:b w:val="0"/>
          <w:bCs w:val="0"/>
        </w:rPr>
        <w:t>C uptake</w:t>
      </w:r>
      <w:r>
        <w:rPr>
          <w:b w:val="0"/>
          <w:bCs w:val="0"/>
        </w:rPr>
        <w:t>” parameters included in the assimilation tests carried out in this study can account for biases in mean annual NEE suggests that the number of p</w:t>
      </w:r>
      <w:r w:rsidR="006B251E">
        <w:rPr>
          <w:b w:val="0"/>
          <w:bCs w:val="0"/>
        </w:rPr>
        <w:t>a</w:t>
      </w:r>
      <w:r>
        <w:rPr>
          <w:b w:val="0"/>
          <w:bCs w:val="0"/>
        </w:rPr>
        <w:t>rameters linked to each process does not prevent us from identifying which set of parameters (</w:t>
      </w:r>
      <w:r w:rsidR="00BC7FC3">
        <w:rPr>
          <w:b w:val="0"/>
          <w:bCs w:val="0"/>
        </w:rPr>
        <w:t xml:space="preserve">and </w:t>
      </w:r>
      <w:r>
        <w:rPr>
          <w:b w:val="0"/>
          <w:bCs w:val="0"/>
        </w:rPr>
        <w:t>processes) are mostly causing model-data discrepancies. It is still possible that those parameters are accounting for other structural errors in the model, as we have discussed above.</w:t>
      </w:r>
      <w:r w:rsidR="0098242D">
        <w:rPr>
          <w:b w:val="0"/>
          <w:bCs w:val="0"/>
        </w:rPr>
        <w:t xml:space="preserve"> </w:t>
      </w:r>
      <w:r w:rsidR="0098242D" w:rsidRPr="009B3D53">
        <w:rPr>
          <w:b w:val="0"/>
          <w:bCs w:val="0"/>
        </w:rPr>
        <w:t>The specific DA configuration (</w:t>
      </w:r>
      <w:proofErr w:type="gramStart"/>
      <w:r w:rsidR="0098242D" w:rsidRPr="009B3D53">
        <w:rPr>
          <w:b w:val="0"/>
          <w:bCs w:val="0"/>
        </w:rPr>
        <w:t>e.g.</w:t>
      </w:r>
      <w:proofErr w:type="gramEnd"/>
      <w:r w:rsidR="0098242D" w:rsidRPr="009B3D53">
        <w:rPr>
          <w:b w:val="0"/>
          <w:bCs w:val="0"/>
        </w:rPr>
        <w:t xml:space="preserve"> type of data included</w:t>
      </w:r>
      <w:r w:rsidR="0098242D">
        <w:rPr>
          <w:b w:val="0"/>
          <w:bCs w:val="0"/>
        </w:rPr>
        <w:t xml:space="preserve"> – </w:t>
      </w:r>
      <w:r w:rsidR="0098242D" w:rsidRPr="009B3D53">
        <w:rPr>
          <w:b w:val="0"/>
          <w:bCs w:val="0"/>
        </w:rPr>
        <w:t>e.g. net or gross CO</w:t>
      </w:r>
      <w:r w:rsidR="0098242D" w:rsidRPr="009B3D53">
        <w:rPr>
          <w:b w:val="0"/>
          <w:bCs w:val="0"/>
          <w:vertAlign w:val="subscript"/>
        </w:rPr>
        <w:t>2</w:t>
      </w:r>
      <w:r w:rsidR="0098242D" w:rsidRPr="009B3D53">
        <w:rPr>
          <w:b w:val="0"/>
          <w:bCs w:val="0"/>
        </w:rPr>
        <w:t xml:space="preserve"> fluxes, the number of parameters included</w:t>
      </w:r>
      <w:r w:rsidR="0098242D">
        <w:rPr>
          <w:b w:val="0"/>
          <w:bCs w:val="0"/>
        </w:rPr>
        <w:t>,</w:t>
      </w:r>
      <w:r w:rsidR="0098242D" w:rsidRPr="009B3D53">
        <w:rPr>
          <w:b w:val="0"/>
          <w:bCs w:val="0"/>
        </w:rPr>
        <w:t xml:space="preserve"> and to which processes they are related) can lead to different posterior values and degree of improvement in model-data fit. Therefore, further tests of different DA configurations and optimizations at other locations are needed to explore the potential of Bayesian DA systems for quantifying and reducing error in semi-arid ecosystem C </w:t>
      </w:r>
      <w:r w:rsidR="0098242D" w:rsidRPr="00BC7FC3">
        <w:rPr>
          <w:b w:val="0"/>
          <w:bCs w:val="0"/>
        </w:rPr>
        <w:t>fluxes. While we have particularly</w:t>
      </w:r>
      <w:r w:rsidR="0098242D" w:rsidRPr="00937859">
        <w:rPr>
          <w:b w:val="0"/>
          <w:bCs w:val="0"/>
        </w:rPr>
        <w:t xml:space="preserve"> highlight</w:t>
      </w:r>
      <w:r w:rsidR="00BC7FC3" w:rsidRPr="00937859">
        <w:rPr>
          <w:b w:val="0"/>
          <w:bCs w:val="0"/>
        </w:rPr>
        <w:t>ed</w:t>
      </w:r>
      <w:r w:rsidR="0098242D" w:rsidRPr="00937859">
        <w:rPr>
          <w:b w:val="0"/>
          <w:bCs w:val="0"/>
        </w:rPr>
        <w:t xml:space="preserve"> one key area of the model that needs improvement</w:t>
      </w:r>
      <w:r w:rsidR="0098242D" w:rsidRPr="00BC7FC3">
        <w:rPr>
          <w:b w:val="0"/>
          <w:bCs w:val="0"/>
        </w:rPr>
        <w:t xml:space="preserve"> (dryland phenology schemes</w:t>
      </w:r>
      <w:r w:rsidR="00BC7FC3" w:rsidRPr="00BC7FC3">
        <w:rPr>
          <w:b w:val="0"/>
          <w:bCs w:val="0"/>
        </w:rPr>
        <w:t xml:space="preserve"> a</w:t>
      </w:r>
      <w:r w:rsidR="00BC7FC3" w:rsidRPr="008066C6">
        <w:rPr>
          <w:b w:val="0"/>
          <w:bCs w:val="0"/>
        </w:rPr>
        <w:t>nd</w:t>
      </w:r>
      <w:r w:rsidR="00BC7FC3" w:rsidRPr="00BC7FC3">
        <w:rPr>
          <w:b w:val="0"/>
          <w:bCs w:val="0"/>
        </w:rPr>
        <w:t xml:space="preserve"> associated processes related to plant water availability</w:t>
      </w:r>
      <w:r w:rsidR="0098242D" w:rsidRPr="00BC7FC3">
        <w:rPr>
          <w:b w:val="0"/>
          <w:bCs w:val="0"/>
        </w:rPr>
        <w:t>), we have</w:t>
      </w:r>
      <w:r w:rsidR="0098242D">
        <w:rPr>
          <w:b w:val="0"/>
          <w:bCs w:val="0"/>
        </w:rPr>
        <w:t xml:space="preserve"> also </w:t>
      </w:r>
      <w:r w:rsidR="0098242D" w:rsidRPr="00E6701F">
        <w:rPr>
          <w:b w:val="0"/>
          <w:bCs w:val="0"/>
        </w:rPr>
        <w:t>show</w:t>
      </w:r>
      <w:r w:rsidR="0098242D">
        <w:rPr>
          <w:b w:val="0"/>
          <w:bCs w:val="0"/>
        </w:rPr>
        <w:t>n</w:t>
      </w:r>
      <w:r w:rsidR="0098242D" w:rsidRPr="00E6701F">
        <w:rPr>
          <w:b w:val="0"/>
          <w:bCs w:val="0"/>
        </w:rPr>
        <w:t xml:space="preserve"> that all C cycle model parameters and processes in semi-arid ecosystems need </w:t>
      </w:r>
      <w:del w:id="100" w:author="Kashif Mahmud" w:date="2021-08-13T11:15:00Z">
        <w:r w:rsidR="0098242D" w:rsidRPr="00E6701F" w:rsidDel="00DB1579">
          <w:rPr>
            <w:b w:val="0"/>
            <w:bCs w:val="0"/>
          </w:rPr>
          <w:delText xml:space="preserve">either </w:delText>
        </w:r>
      </w:del>
      <w:r w:rsidR="0098242D" w:rsidRPr="00E6701F">
        <w:rPr>
          <w:b w:val="0"/>
          <w:bCs w:val="0"/>
        </w:rPr>
        <w:t xml:space="preserve">optimizing </w:t>
      </w:r>
      <w:del w:id="101" w:author="Kashif Mahmud" w:date="2021-08-13T11:15:00Z">
        <w:r w:rsidR="0098242D" w:rsidRPr="00E6701F" w:rsidDel="00DB1579">
          <w:rPr>
            <w:b w:val="0"/>
            <w:bCs w:val="0"/>
          </w:rPr>
          <w:delText xml:space="preserve">or </w:delText>
        </w:r>
      </w:del>
      <w:ins w:id="102" w:author="Kashif Mahmud" w:date="2021-08-13T11:15:00Z">
        <w:r w:rsidR="00DB1579">
          <w:rPr>
            <w:b w:val="0"/>
            <w:bCs w:val="0"/>
          </w:rPr>
          <w:t>and</w:t>
        </w:r>
        <w:r w:rsidR="00DB1579" w:rsidRPr="00E6701F">
          <w:rPr>
            <w:b w:val="0"/>
            <w:bCs w:val="0"/>
          </w:rPr>
          <w:t xml:space="preserve"> </w:t>
        </w:r>
      </w:ins>
      <w:r w:rsidR="0098242D" w:rsidRPr="00E6701F">
        <w:rPr>
          <w:b w:val="0"/>
          <w:bCs w:val="0"/>
        </w:rPr>
        <w:t xml:space="preserve">further development by TBM groups. Only by addressing these issues will we be able to </w:t>
      </w:r>
      <w:r w:rsidR="00BC7FC3" w:rsidRPr="00937859">
        <w:rPr>
          <w:b w:val="0"/>
          <w:bCs w:val="0"/>
        </w:rPr>
        <w:t>reliably use these models to accurately simulate</w:t>
      </w:r>
      <w:r w:rsidR="00BC7FC3" w:rsidRPr="003C61CD">
        <w:t xml:space="preserve"> </w:t>
      </w:r>
      <w:proofErr w:type="gramStart"/>
      <w:r w:rsidR="0098242D">
        <w:rPr>
          <w:b w:val="0"/>
          <w:bCs w:val="0"/>
        </w:rPr>
        <w:t xml:space="preserve">dryland </w:t>
      </w:r>
      <w:r w:rsidR="0098242D" w:rsidRPr="00E6701F">
        <w:rPr>
          <w:b w:val="0"/>
          <w:bCs w:val="0"/>
        </w:rPr>
        <w:t xml:space="preserve"> contributions</w:t>
      </w:r>
      <w:proofErr w:type="gramEnd"/>
      <w:r w:rsidR="0098242D" w:rsidRPr="00E6701F">
        <w:rPr>
          <w:b w:val="0"/>
          <w:bCs w:val="0"/>
        </w:rPr>
        <w:t xml:space="preserve"> to </w:t>
      </w:r>
      <w:r w:rsidR="0098242D">
        <w:rPr>
          <w:b w:val="0"/>
          <w:bCs w:val="0"/>
        </w:rPr>
        <w:t xml:space="preserve">IAV and long-term trends in the </w:t>
      </w:r>
      <w:r w:rsidR="0098242D" w:rsidRPr="00E6701F">
        <w:rPr>
          <w:b w:val="0"/>
          <w:bCs w:val="0"/>
        </w:rPr>
        <w:t>global C cycle.  </w:t>
      </w:r>
    </w:p>
    <w:p w14:paraId="5D91AE7C" w14:textId="77777777" w:rsidR="00A70149" w:rsidRPr="009055E3" w:rsidRDefault="00A70149" w:rsidP="00B06F9A">
      <w:pPr>
        <w:pStyle w:val="Heading-Main"/>
        <w:spacing w:line="360" w:lineRule="auto"/>
      </w:pPr>
    </w:p>
    <w:p w14:paraId="40C537E2" w14:textId="2B327912" w:rsidR="00897F01" w:rsidRPr="009055E3" w:rsidRDefault="1ACF9879" w:rsidP="00B06F9A">
      <w:pPr>
        <w:pStyle w:val="Heading-Main"/>
        <w:spacing w:line="360" w:lineRule="auto"/>
      </w:pPr>
      <w:r w:rsidRPr="009055E3">
        <w:t xml:space="preserve">Acknowledgments </w:t>
      </w:r>
    </w:p>
    <w:p w14:paraId="0C2F1FF3" w14:textId="6B733E50" w:rsidR="009249E2" w:rsidRPr="00E55EA1" w:rsidRDefault="00E55EA1" w:rsidP="00E55EA1">
      <w:pPr>
        <w:spacing w:line="360" w:lineRule="auto"/>
        <w:ind w:firstLine="720"/>
        <w:rPr>
          <w:rFonts w:eastAsia="Times New Roman"/>
          <w:kern w:val="28"/>
          <w:sz w:val="24"/>
          <w:szCs w:val="24"/>
        </w:rPr>
      </w:pPr>
      <w:r w:rsidRPr="00E55EA1">
        <w:rPr>
          <w:rFonts w:eastAsia="Times New Roman"/>
          <w:kern w:val="28"/>
          <w:sz w:val="24"/>
          <w:szCs w:val="24"/>
        </w:rPr>
        <w:t xml:space="preserve">Funding for </w:t>
      </w:r>
      <w:proofErr w:type="spellStart"/>
      <w:r w:rsidRPr="00E55EA1">
        <w:rPr>
          <w:rFonts w:eastAsia="Times New Roman"/>
          <w:kern w:val="28"/>
          <w:sz w:val="24"/>
          <w:szCs w:val="24"/>
        </w:rPr>
        <w:t>AmeriFlux</w:t>
      </w:r>
      <w:proofErr w:type="spellEnd"/>
      <w:r w:rsidRPr="00E55EA1">
        <w:rPr>
          <w:rFonts w:eastAsia="Times New Roman"/>
          <w:kern w:val="28"/>
          <w:sz w:val="24"/>
          <w:szCs w:val="24"/>
        </w:rPr>
        <w:t xml:space="preserve"> data resources and data collection at US-SRM, US-SRG, US-</w:t>
      </w:r>
      <w:proofErr w:type="spellStart"/>
      <w:r w:rsidRPr="00E55EA1">
        <w:rPr>
          <w:rFonts w:eastAsia="Times New Roman"/>
          <w:kern w:val="28"/>
          <w:sz w:val="24"/>
          <w:szCs w:val="24"/>
        </w:rPr>
        <w:t>Wkg</w:t>
      </w:r>
      <w:proofErr w:type="spellEnd"/>
      <w:r w:rsidRPr="00E55EA1">
        <w:rPr>
          <w:rFonts w:eastAsia="Times New Roman"/>
          <w:kern w:val="28"/>
          <w:sz w:val="24"/>
          <w:szCs w:val="24"/>
        </w:rPr>
        <w:t>, and US-</w:t>
      </w:r>
      <w:proofErr w:type="spellStart"/>
      <w:r w:rsidRPr="00E55EA1">
        <w:rPr>
          <w:rFonts w:eastAsia="Times New Roman"/>
          <w:kern w:val="28"/>
          <w:sz w:val="24"/>
          <w:szCs w:val="24"/>
        </w:rPr>
        <w:t>Whs</w:t>
      </w:r>
      <w:proofErr w:type="spellEnd"/>
      <w:r w:rsidRPr="00E55EA1">
        <w:rPr>
          <w:rFonts w:eastAsia="Times New Roman"/>
          <w:kern w:val="28"/>
          <w:sz w:val="24"/>
          <w:szCs w:val="24"/>
        </w:rPr>
        <w:t xml:space="preserve"> was provided by the</w:t>
      </w:r>
      <w:r>
        <w:rPr>
          <w:rFonts w:eastAsia="Times New Roman"/>
          <w:kern w:val="28"/>
          <w:sz w:val="24"/>
          <w:szCs w:val="24"/>
        </w:rPr>
        <w:t xml:space="preserve"> </w:t>
      </w:r>
      <w:r w:rsidRPr="00E55EA1">
        <w:rPr>
          <w:rFonts w:eastAsia="Times New Roman"/>
          <w:kern w:val="28"/>
          <w:sz w:val="24"/>
          <w:szCs w:val="24"/>
        </w:rPr>
        <w:t>U.S. Department of Energy’s Office of Science and the USDA</w:t>
      </w:r>
      <w:r w:rsidR="006B071E">
        <w:rPr>
          <w:rFonts w:eastAsia="Times New Roman"/>
          <w:kern w:val="28"/>
          <w:sz w:val="24"/>
          <w:szCs w:val="24"/>
        </w:rPr>
        <w:t xml:space="preserve"> (</w:t>
      </w:r>
      <w:r w:rsidR="006B071E" w:rsidRPr="006B071E">
        <w:rPr>
          <w:rFonts w:eastAsia="Times New Roman"/>
          <w:kern w:val="28"/>
          <w:sz w:val="24"/>
          <w:szCs w:val="24"/>
        </w:rPr>
        <w:t>an equal-opportunity employer</w:t>
      </w:r>
      <w:r w:rsidR="006B071E">
        <w:rPr>
          <w:rFonts w:eastAsia="Times New Roman"/>
          <w:kern w:val="28"/>
          <w:sz w:val="24"/>
          <w:szCs w:val="24"/>
        </w:rPr>
        <w:t>)</w:t>
      </w:r>
      <w:r w:rsidRPr="00E55EA1">
        <w:rPr>
          <w:rFonts w:eastAsia="Times New Roman"/>
          <w:kern w:val="28"/>
          <w:sz w:val="24"/>
          <w:szCs w:val="24"/>
        </w:rPr>
        <w:t xml:space="preserve">. </w:t>
      </w:r>
      <w:r w:rsidR="006B071E" w:rsidRPr="00E55EA1">
        <w:rPr>
          <w:rFonts w:eastAsia="Times New Roman"/>
          <w:kern w:val="28"/>
          <w:sz w:val="24"/>
          <w:szCs w:val="24"/>
        </w:rPr>
        <w:t>Data collection at</w:t>
      </w:r>
      <w:r w:rsidR="006B071E">
        <w:rPr>
          <w:rFonts w:eastAsia="Times New Roman"/>
          <w:kern w:val="28"/>
          <w:sz w:val="24"/>
          <w:szCs w:val="24"/>
        </w:rPr>
        <w:t xml:space="preserve"> sites</w:t>
      </w:r>
      <w:r w:rsidR="006B071E" w:rsidRPr="00E55EA1">
        <w:rPr>
          <w:rFonts w:eastAsia="Times New Roman"/>
          <w:kern w:val="28"/>
          <w:sz w:val="24"/>
          <w:szCs w:val="24"/>
        </w:rPr>
        <w:t xml:space="preserve"> </w:t>
      </w:r>
      <w:r w:rsidRPr="00E55EA1">
        <w:rPr>
          <w:rFonts w:eastAsia="Times New Roman"/>
          <w:kern w:val="28"/>
          <w:sz w:val="24"/>
          <w:szCs w:val="24"/>
        </w:rPr>
        <w:t>US-</w:t>
      </w:r>
      <w:proofErr w:type="spellStart"/>
      <w:r w:rsidRPr="00E55EA1">
        <w:rPr>
          <w:rFonts w:eastAsia="Times New Roman"/>
          <w:kern w:val="28"/>
          <w:sz w:val="24"/>
          <w:szCs w:val="24"/>
        </w:rPr>
        <w:t>Vcp</w:t>
      </w:r>
      <w:proofErr w:type="spellEnd"/>
      <w:r w:rsidR="006B071E">
        <w:rPr>
          <w:rFonts w:eastAsia="Times New Roman"/>
          <w:kern w:val="28"/>
          <w:sz w:val="24"/>
          <w:szCs w:val="24"/>
        </w:rPr>
        <w:t>, US-</w:t>
      </w:r>
      <w:proofErr w:type="spellStart"/>
      <w:r w:rsidR="006B071E">
        <w:rPr>
          <w:rFonts w:eastAsia="Times New Roman"/>
          <w:kern w:val="28"/>
          <w:sz w:val="24"/>
          <w:szCs w:val="24"/>
        </w:rPr>
        <w:t>Vcm</w:t>
      </w:r>
      <w:proofErr w:type="spellEnd"/>
      <w:r w:rsidR="006B071E">
        <w:rPr>
          <w:rFonts w:eastAsia="Times New Roman"/>
          <w:kern w:val="28"/>
          <w:sz w:val="24"/>
          <w:szCs w:val="24"/>
        </w:rPr>
        <w:t>,</w:t>
      </w:r>
      <w:r w:rsidRPr="00E55EA1">
        <w:rPr>
          <w:rFonts w:eastAsia="Times New Roman"/>
          <w:kern w:val="28"/>
          <w:sz w:val="24"/>
          <w:szCs w:val="24"/>
        </w:rPr>
        <w:t xml:space="preserve"> </w:t>
      </w:r>
      <w:r w:rsidR="006B071E">
        <w:rPr>
          <w:rFonts w:eastAsia="Times New Roman"/>
          <w:kern w:val="28"/>
          <w:sz w:val="24"/>
          <w:szCs w:val="24"/>
        </w:rPr>
        <w:t>US-</w:t>
      </w:r>
      <w:proofErr w:type="spellStart"/>
      <w:r w:rsidR="006B071E">
        <w:rPr>
          <w:rFonts w:eastAsia="Times New Roman"/>
          <w:kern w:val="28"/>
          <w:sz w:val="24"/>
          <w:szCs w:val="24"/>
        </w:rPr>
        <w:t>Mpj</w:t>
      </w:r>
      <w:proofErr w:type="spellEnd"/>
      <w:r w:rsidR="006B071E">
        <w:rPr>
          <w:rFonts w:eastAsia="Times New Roman"/>
          <w:kern w:val="28"/>
          <w:sz w:val="24"/>
          <w:szCs w:val="24"/>
        </w:rPr>
        <w:t>, US-</w:t>
      </w:r>
      <w:proofErr w:type="spellStart"/>
      <w:r w:rsidR="006B071E">
        <w:rPr>
          <w:rFonts w:eastAsia="Times New Roman"/>
          <w:kern w:val="28"/>
          <w:sz w:val="24"/>
          <w:szCs w:val="24"/>
        </w:rPr>
        <w:t>Wjs</w:t>
      </w:r>
      <w:proofErr w:type="spellEnd"/>
      <w:r w:rsidR="006B071E">
        <w:rPr>
          <w:rFonts w:eastAsia="Times New Roman"/>
          <w:kern w:val="28"/>
          <w:sz w:val="24"/>
          <w:szCs w:val="24"/>
        </w:rPr>
        <w:t>, US-Seg, and US-</w:t>
      </w:r>
      <w:proofErr w:type="spellStart"/>
      <w:r w:rsidR="006B071E">
        <w:rPr>
          <w:rFonts w:eastAsia="Times New Roman"/>
          <w:kern w:val="28"/>
          <w:sz w:val="24"/>
          <w:szCs w:val="24"/>
        </w:rPr>
        <w:t>Ses</w:t>
      </w:r>
      <w:proofErr w:type="spellEnd"/>
      <w:r w:rsidR="006B071E">
        <w:rPr>
          <w:rFonts w:eastAsia="Times New Roman"/>
          <w:kern w:val="28"/>
          <w:sz w:val="24"/>
          <w:szCs w:val="24"/>
        </w:rPr>
        <w:t xml:space="preserve"> were </w:t>
      </w:r>
      <w:r w:rsidRPr="00E55EA1">
        <w:rPr>
          <w:rFonts w:eastAsia="Times New Roman"/>
          <w:kern w:val="28"/>
          <w:sz w:val="24"/>
          <w:szCs w:val="24"/>
        </w:rPr>
        <w:t xml:space="preserve">funded by </w:t>
      </w:r>
      <w:r w:rsidR="006B071E" w:rsidRPr="006B071E">
        <w:rPr>
          <w:rFonts w:eastAsia="Times New Roman"/>
          <w:kern w:val="28"/>
          <w:sz w:val="24"/>
          <w:szCs w:val="24"/>
        </w:rPr>
        <w:t xml:space="preserve">the U.S. Department of Energy </w:t>
      </w:r>
      <w:proofErr w:type="spellStart"/>
      <w:r w:rsidR="006B071E" w:rsidRPr="006B071E">
        <w:rPr>
          <w:rFonts w:eastAsia="Times New Roman"/>
          <w:kern w:val="28"/>
          <w:sz w:val="24"/>
          <w:szCs w:val="24"/>
        </w:rPr>
        <w:t>EPSCoR</w:t>
      </w:r>
      <w:proofErr w:type="spellEnd"/>
      <w:r w:rsidR="006B071E" w:rsidRPr="006B071E">
        <w:rPr>
          <w:rFonts w:eastAsia="Times New Roman"/>
          <w:kern w:val="28"/>
          <w:sz w:val="24"/>
          <w:szCs w:val="24"/>
        </w:rPr>
        <w:t xml:space="preserve"> (DE‐FG02‐08ER46506), and the Department of Energy </w:t>
      </w:r>
      <w:proofErr w:type="spellStart"/>
      <w:r w:rsidR="006B071E" w:rsidRPr="006B071E">
        <w:rPr>
          <w:rFonts w:eastAsia="Times New Roman"/>
          <w:kern w:val="28"/>
          <w:sz w:val="24"/>
          <w:szCs w:val="24"/>
        </w:rPr>
        <w:t>Ameriﬂux</w:t>
      </w:r>
      <w:proofErr w:type="spellEnd"/>
      <w:r w:rsidR="006B071E" w:rsidRPr="006B071E">
        <w:rPr>
          <w:rFonts w:eastAsia="Times New Roman"/>
          <w:kern w:val="28"/>
          <w:sz w:val="24"/>
          <w:szCs w:val="24"/>
        </w:rPr>
        <w:t xml:space="preserve"> Management Project (Subcontract 7074628), and the </w:t>
      </w:r>
      <w:proofErr w:type="spellStart"/>
      <w:r w:rsidR="006B071E" w:rsidRPr="006B071E">
        <w:rPr>
          <w:rFonts w:eastAsia="Times New Roman"/>
          <w:kern w:val="28"/>
          <w:sz w:val="24"/>
          <w:szCs w:val="24"/>
        </w:rPr>
        <w:t>Sevilleta</w:t>
      </w:r>
      <w:proofErr w:type="spellEnd"/>
      <w:r w:rsidR="006B071E" w:rsidRPr="006B071E">
        <w:rPr>
          <w:rFonts w:eastAsia="Times New Roman"/>
          <w:kern w:val="28"/>
          <w:sz w:val="24"/>
          <w:szCs w:val="24"/>
        </w:rPr>
        <w:t xml:space="preserve"> Long Term Ecological Research site (NSF‐DEB LTER 1440478)</w:t>
      </w:r>
      <w:r w:rsidRPr="00E55EA1">
        <w:rPr>
          <w:rFonts w:eastAsia="Times New Roman"/>
          <w:kern w:val="28"/>
          <w:sz w:val="24"/>
          <w:szCs w:val="24"/>
        </w:rPr>
        <w:t xml:space="preserve">. </w:t>
      </w:r>
      <w:r w:rsidR="006B071E">
        <w:rPr>
          <w:rFonts w:eastAsia="Times New Roman"/>
          <w:kern w:val="28"/>
          <w:sz w:val="24"/>
          <w:szCs w:val="24"/>
        </w:rPr>
        <w:t>The</w:t>
      </w:r>
      <w:r w:rsidR="006B071E" w:rsidRPr="00E55EA1">
        <w:rPr>
          <w:rFonts w:eastAsia="Times New Roman"/>
          <w:kern w:val="28"/>
          <w:sz w:val="24"/>
          <w:szCs w:val="24"/>
        </w:rPr>
        <w:t xml:space="preserve"> US-</w:t>
      </w:r>
      <w:proofErr w:type="spellStart"/>
      <w:r w:rsidR="006B071E" w:rsidRPr="00E55EA1">
        <w:rPr>
          <w:rFonts w:eastAsia="Times New Roman"/>
          <w:kern w:val="28"/>
          <w:sz w:val="24"/>
          <w:szCs w:val="24"/>
        </w:rPr>
        <w:t>Fuf</w:t>
      </w:r>
      <w:proofErr w:type="spellEnd"/>
      <w:r w:rsidR="006B071E" w:rsidRPr="00E55EA1">
        <w:rPr>
          <w:rFonts w:eastAsia="Times New Roman"/>
          <w:kern w:val="28"/>
          <w:sz w:val="24"/>
          <w:szCs w:val="24"/>
        </w:rPr>
        <w:t xml:space="preserve"> </w:t>
      </w:r>
      <w:r w:rsidR="006B071E">
        <w:rPr>
          <w:rFonts w:eastAsia="Times New Roman"/>
          <w:kern w:val="28"/>
          <w:sz w:val="24"/>
          <w:szCs w:val="24"/>
        </w:rPr>
        <w:t xml:space="preserve">site was </w:t>
      </w:r>
      <w:r w:rsidR="006B071E" w:rsidRPr="00E55EA1">
        <w:rPr>
          <w:rFonts w:eastAsia="Times New Roman"/>
          <w:kern w:val="28"/>
          <w:sz w:val="24"/>
          <w:szCs w:val="24"/>
        </w:rPr>
        <w:t xml:space="preserve">supported </w:t>
      </w:r>
      <w:r w:rsidR="006B071E" w:rsidRPr="006B071E">
        <w:rPr>
          <w:rFonts w:eastAsia="Times New Roman"/>
          <w:kern w:val="28"/>
          <w:sz w:val="24"/>
          <w:szCs w:val="24"/>
        </w:rPr>
        <w:t xml:space="preserve">by grants from the North American Carbon Program/USDA CREES NRI (2004-35111-15057 and 2008-35101-19076), Science Foundation Arizona (CAA 0-203-08), the Arizona Water Institute, and the Mission Research Program, School of Forestry, </w:t>
      </w:r>
      <w:r w:rsidR="006B071E" w:rsidRPr="006B071E">
        <w:rPr>
          <w:rFonts w:eastAsia="Times New Roman"/>
          <w:kern w:val="28"/>
          <w:sz w:val="24"/>
          <w:szCs w:val="24"/>
        </w:rPr>
        <w:lastRenderedPageBreak/>
        <w:t xml:space="preserve">Northern Arizona University (McIntire-Stennis/Arizona Bureau of Forestry). </w:t>
      </w:r>
      <w:r>
        <w:rPr>
          <w:rFonts w:eastAsia="Times New Roman"/>
          <w:kern w:val="28"/>
          <w:sz w:val="24"/>
          <w:szCs w:val="24"/>
        </w:rPr>
        <w:t>K</w:t>
      </w:r>
      <w:r w:rsidRPr="00E55EA1">
        <w:rPr>
          <w:rFonts w:eastAsia="Times New Roman"/>
          <w:kern w:val="28"/>
          <w:sz w:val="24"/>
          <w:szCs w:val="24"/>
        </w:rPr>
        <w:t xml:space="preserve">M was funded by </w:t>
      </w:r>
      <w:r w:rsidR="00983E1F" w:rsidRPr="00983E1F">
        <w:rPr>
          <w:rFonts w:eastAsia="Times New Roman"/>
          <w:kern w:val="28"/>
          <w:sz w:val="24"/>
          <w:szCs w:val="24"/>
        </w:rPr>
        <w:t>Indiana University Prepared for Environmental Change Grand Challenge</w:t>
      </w:r>
      <w:r w:rsidRPr="00E55EA1">
        <w:rPr>
          <w:rFonts w:eastAsia="Times New Roman"/>
          <w:kern w:val="28"/>
          <w:sz w:val="24"/>
          <w:szCs w:val="24"/>
        </w:rPr>
        <w:t>. We would like to thank the ORCHIDEE team for development and maintenance of the ORCHIDEE</w:t>
      </w:r>
      <w:r>
        <w:rPr>
          <w:rFonts w:eastAsia="Times New Roman"/>
          <w:kern w:val="28"/>
          <w:sz w:val="24"/>
          <w:szCs w:val="24"/>
        </w:rPr>
        <w:t xml:space="preserve"> </w:t>
      </w:r>
      <w:r w:rsidRPr="00E55EA1">
        <w:rPr>
          <w:rFonts w:eastAsia="Times New Roman"/>
          <w:kern w:val="28"/>
          <w:sz w:val="24"/>
          <w:szCs w:val="24"/>
        </w:rPr>
        <w:t>code and for providing the ORCHIDEE version used in this study.</w:t>
      </w:r>
    </w:p>
    <w:p w14:paraId="178E360E" w14:textId="77777777" w:rsidR="00E55EA1" w:rsidRDefault="00E55EA1" w:rsidP="00E55EA1">
      <w:pPr>
        <w:spacing w:line="360" w:lineRule="auto"/>
        <w:rPr>
          <w:rFonts w:eastAsia="Times New Roman"/>
          <w:b/>
          <w:bCs/>
          <w:kern w:val="28"/>
          <w:sz w:val="24"/>
          <w:szCs w:val="24"/>
        </w:rPr>
      </w:pPr>
    </w:p>
    <w:p w14:paraId="690E475F" w14:textId="3417B2B2" w:rsidR="009249E2" w:rsidRPr="009249E2" w:rsidRDefault="009249E2" w:rsidP="009249E2">
      <w:pPr>
        <w:spacing w:after="240" w:line="360" w:lineRule="auto"/>
        <w:rPr>
          <w:rFonts w:eastAsia="Times New Roman"/>
          <w:b/>
          <w:bCs/>
          <w:kern w:val="28"/>
          <w:sz w:val="24"/>
          <w:szCs w:val="24"/>
        </w:rPr>
      </w:pPr>
      <w:r w:rsidRPr="009249E2">
        <w:rPr>
          <w:rFonts w:eastAsia="Times New Roman"/>
          <w:b/>
          <w:bCs/>
          <w:kern w:val="28"/>
          <w:sz w:val="24"/>
          <w:szCs w:val="24"/>
        </w:rPr>
        <w:t>Code availability </w:t>
      </w:r>
    </w:p>
    <w:p w14:paraId="63D4E4A5" w14:textId="23E8193E" w:rsidR="009249E2" w:rsidRPr="009249E2" w:rsidRDefault="009249E2" w:rsidP="006D4613">
      <w:pPr>
        <w:spacing w:line="360" w:lineRule="auto"/>
        <w:ind w:firstLine="720"/>
        <w:rPr>
          <w:rFonts w:eastAsia="Times New Roman"/>
          <w:kern w:val="28"/>
          <w:sz w:val="24"/>
          <w:szCs w:val="24"/>
        </w:rPr>
      </w:pPr>
      <w:r w:rsidRPr="009249E2">
        <w:rPr>
          <w:rFonts w:eastAsia="Times New Roman"/>
          <w:kern w:val="28"/>
          <w:sz w:val="24"/>
          <w:szCs w:val="24"/>
        </w:rPr>
        <w:t>The ORCHIDEE model is under a free software license (</w:t>
      </w:r>
      <w:proofErr w:type="spellStart"/>
      <w:r w:rsidRPr="009249E2">
        <w:rPr>
          <w:rFonts w:eastAsia="Times New Roman"/>
          <w:kern w:val="28"/>
          <w:sz w:val="24"/>
          <w:szCs w:val="24"/>
        </w:rPr>
        <w:t>CeCILL</w:t>
      </w:r>
      <w:proofErr w:type="spellEnd"/>
      <w:r w:rsidRPr="009249E2">
        <w:rPr>
          <w:rFonts w:eastAsia="Times New Roman"/>
          <w:kern w:val="28"/>
          <w:sz w:val="24"/>
          <w:szCs w:val="24"/>
        </w:rPr>
        <w:t xml:space="preserve">; see </w:t>
      </w:r>
      <w:hyperlink r:id="rId21" w:history="1">
        <w:r w:rsidRPr="009249E2">
          <w:rPr>
            <w:rStyle w:val="Hyperlink"/>
            <w:rFonts w:eastAsia="Times New Roman"/>
            <w:kern w:val="28"/>
            <w:sz w:val="24"/>
            <w:szCs w:val="24"/>
          </w:rPr>
          <w:t>http://www.cecill.info/index.en.html</w:t>
        </w:r>
      </w:hyperlink>
      <w:r w:rsidRPr="009249E2">
        <w:rPr>
          <w:rFonts w:eastAsia="Times New Roman"/>
          <w:kern w:val="28"/>
          <w:sz w:val="24"/>
          <w:szCs w:val="24"/>
        </w:rPr>
        <w:t xml:space="preserve">) and the </w:t>
      </w:r>
      <w:r w:rsidRPr="006A77A3">
        <w:rPr>
          <w:rFonts w:eastAsia="Times New Roman"/>
          <w:kern w:val="28"/>
          <w:sz w:val="24"/>
          <w:szCs w:val="24"/>
        </w:rPr>
        <w:t xml:space="preserve">source code is visible here: </w:t>
      </w:r>
      <w:ins w:id="103" w:author="Kashif Mahmud" w:date="2021-08-27T15:15:00Z">
        <w:r w:rsidR="006A77A3" w:rsidRPr="006A77A3">
          <w:rPr>
            <w:sz w:val="24"/>
            <w:szCs w:val="24"/>
            <w:rPrChange w:id="104" w:author="Kashif Mahmud" w:date="2021-08-27T15:15:00Z">
              <w:rPr/>
            </w:rPrChange>
          </w:rPr>
          <w:t>https://forge.ipsl.jussieu.fr/orchidee/browser/tags/ORCHIDEE_2_0</w:t>
        </w:r>
      </w:ins>
      <w:del w:id="105" w:author="Kashif Mahmud" w:date="2021-08-27T15:15:00Z">
        <w:r w:rsidR="00E40D33" w:rsidRPr="006A77A3" w:rsidDel="006A77A3">
          <w:rPr>
            <w:sz w:val="24"/>
            <w:szCs w:val="24"/>
            <w:rPrChange w:id="106" w:author="Kashif Mahmud" w:date="2021-08-27T15:15:00Z">
              <w:rPr/>
            </w:rPrChange>
          </w:rPr>
          <w:fldChar w:fldCharType="begin"/>
        </w:r>
        <w:r w:rsidR="00E40D33" w:rsidRPr="006A77A3" w:rsidDel="006A77A3">
          <w:rPr>
            <w:sz w:val="24"/>
            <w:szCs w:val="24"/>
            <w:rPrChange w:id="107" w:author="Kashif Mahmud" w:date="2021-08-27T15:15:00Z">
              <w:rPr/>
            </w:rPrChange>
          </w:rPr>
          <w:delInstrText xml:space="preserve"> HYPERLINK "https://forge.ipsl.jussieu.fr/orchidee/browser/tags/ORCHIDEE_1_9_6" </w:delInstrText>
        </w:r>
        <w:r w:rsidR="00E40D33" w:rsidRPr="006A77A3" w:rsidDel="006A77A3">
          <w:rPr>
            <w:sz w:val="24"/>
            <w:szCs w:val="24"/>
            <w:rPrChange w:id="108" w:author="Kashif Mahmud" w:date="2021-08-27T15:15:00Z">
              <w:rPr>
                <w:rStyle w:val="Hyperlink"/>
                <w:rFonts w:eastAsia="Times New Roman"/>
                <w:kern w:val="28"/>
                <w:sz w:val="24"/>
                <w:szCs w:val="24"/>
              </w:rPr>
            </w:rPrChange>
          </w:rPr>
          <w:fldChar w:fldCharType="separate"/>
        </w:r>
        <w:r w:rsidRPr="006A77A3" w:rsidDel="006A77A3">
          <w:rPr>
            <w:rStyle w:val="Hyperlink"/>
            <w:rFonts w:eastAsia="Times New Roman"/>
            <w:kern w:val="28"/>
            <w:sz w:val="24"/>
            <w:szCs w:val="24"/>
          </w:rPr>
          <w:delText>https://forge.ipsl.jussieu.fr/orchidee/browser/tags/ORCHIDEE</w:delText>
        </w:r>
        <w:r w:rsidR="00E40D33" w:rsidRPr="006A77A3" w:rsidDel="006A77A3">
          <w:rPr>
            <w:rStyle w:val="Hyperlink"/>
            <w:rFonts w:eastAsia="Times New Roman"/>
            <w:kern w:val="28"/>
            <w:sz w:val="24"/>
            <w:szCs w:val="24"/>
            <w:rPrChange w:id="109" w:author="Kashif Mahmud" w:date="2021-08-27T15:15:00Z">
              <w:rPr>
                <w:rStyle w:val="Hyperlink"/>
                <w:rFonts w:eastAsia="Times New Roman"/>
                <w:kern w:val="28"/>
                <w:sz w:val="24"/>
                <w:szCs w:val="24"/>
              </w:rPr>
            </w:rPrChange>
          </w:rPr>
          <w:fldChar w:fldCharType="end"/>
        </w:r>
      </w:del>
      <w:ins w:id="110" w:author="Kashif Mahmud" w:date="2021-08-27T15:42:00Z">
        <w:r w:rsidR="006A77A3">
          <w:rPr>
            <w:rFonts w:eastAsia="Times New Roman"/>
            <w:kern w:val="28"/>
            <w:sz w:val="24"/>
            <w:szCs w:val="24"/>
          </w:rPr>
          <w:t xml:space="preserve"> (</w:t>
        </w:r>
      </w:ins>
      <w:proofErr w:type="spellStart"/>
      <w:del w:id="111" w:author="Kashif Mahmud" w:date="2021-08-27T15:42:00Z">
        <w:r w:rsidRPr="006A77A3" w:rsidDel="006A77A3">
          <w:rPr>
            <w:rFonts w:eastAsia="Times New Roman"/>
            <w:kern w:val="28"/>
            <w:sz w:val="24"/>
            <w:szCs w:val="24"/>
          </w:rPr>
          <w:delText xml:space="preserve">. </w:delText>
        </w:r>
      </w:del>
      <w:ins w:id="112" w:author="Kashif Mahmud" w:date="2021-08-27T15:17:00Z">
        <w:r w:rsidR="006A77A3" w:rsidRPr="006A77A3">
          <w:rPr>
            <w:rFonts w:eastAsia="Times New Roman"/>
            <w:kern w:val="28"/>
            <w:sz w:val="24"/>
            <w:szCs w:val="24"/>
          </w:rPr>
          <w:t>Peylin</w:t>
        </w:r>
        <w:proofErr w:type="spellEnd"/>
        <w:r w:rsidR="006A77A3" w:rsidRPr="006A77A3">
          <w:rPr>
            <w:rFonts w:eastAsia="Times New Roman"/>
            <w:kern w:val="28"/>
            <w:sz w:val="24"/>
            <w:szCs w:val="24"/>
          </w:rPr>
          <w:t xml:space="preserve"> et al.</w:t>
        </w:r>
      </w:ins>
      <w:ins w:id="113" w:author="Kashif Mahmud" w:date="2021-08-27T15:42:00Z">
        <w:r w:rsidR="006A77A3">
          <w:rPr>
            <w:rFonts w:eastAsia="Times New Roman"/>
            <w:kern w:val="28"/>
            <w:sz w:val="24"/>
            <w:szCs w:val="24"/>
          </w:rPr>
          <w:t xml:space="preserve">, </w:t>
        </w:r>
      </w:ins>
      <w:ins w:id="114" w:author="Kashif Mahmud" w:date="2021-08-27T15:17:00Z">
        <w:r w:rsidR="006A77A3" w:rsidRPr="006A77A3">
          <w:rPr>
            <w:rFonts w:eastAsia="Times New Roman"/>
            <w:kern w:val="28"/>
            <w:sz w:val="24"/>
            <w:szCs w:val="24"/>
          </w:rPr>
          <w:t>2021)</w:t>
        </w:r>
      </w:ins>
      <w:ins w:id="115" w:author="Kashif Mahmud" w:date="2021-08-27T15:42:00Z">
        <w:r w:rsidR="006A77A3">
          <w:rPr>
            <w:rFonts w:eastAsia="Times New Roman"/>
            <w:kern w:val="28"/>
            <w:sz w:val="24"/>
            <w:szCs w:val="24"/>
          </w:rPr>
          <w:t>.</w:t>
        </w:r>
      </w:ins>
      <w:ins w:id="116" w:author="Kashif Mahmud" w:date="2021-08-27T15:17:00Z">
        <w:r w:rsidR="006A77A3" w:rsidRPr="006A77A3">
          <w:rPr>
            <w:rFonts w:eastAsia="Times New Roman"/>
            <w:kern w:val="28"/>
            <w:sz w:val="24"/>
            <w:szCs w:val="24"/>
          </w:rPr>
          <w:t xml:space="preserve"> </w:t>
        </w:r>
      </w:ins>
      <w:r w:rsidRPr="006A77A3">
        <w:rPr>
          <w:rFonts w:eastAsia="Times New Roman"/>
          <w:kern w:val="28"/>
          <w:sz w:val="24"/>
          <w:szCs w:val="24"/>
        </w:rPr>
        <w:t>The</w:t>
      </w:r>
      <w:r w:rsidRPr="009249E2">
        <w:rPr>
          <w:rFonts w:eastAsia="Times New Roman"/>
          <w:kern w:val="28"/>
          <w:sz w:val="24"/>
          <w:szCs w:val="24"/>
        </w:rPr>
        <w:t xml:space="preserve"> ORCHIDEE model code is written in Fortran 90 and is maintained and developed under an SVN version control system at the Institute Pierre Simon Laplace (IPSL) in France. The ORCHIDAS code is currently in the process of being put on a GitHub repository but for now it is available on request to vladislav.bastrikov@lsce.ipsl.fr.</w:t>
      </w:r>
    </w:p>
    <w:p w14:paraId="40267553" w14:textId="77777777" w:rsidR="009249E2" w:rsidRDefault="009249E2" w:rsidP="009249E2">
      <w:pPr>
        <w:spacing w:line="360" w:lineRule="auto"/>
        <w:rPr>
          <w:rFonts w:eastAsia="Times New Roman"/>
          <w:b/>
          <w:bCs/>
          <w:kern w:val="28"/>
          <w:sz w:val="24"/>
          <w:szCs w:val="24"/>
        </w:rPr>
      </w:pPr>
    </w:p>
    <w:p w14:paraId="795485AC" w14:textId="06E9531F" w:rsidR="009249E2" w:rsidRPr="009249E2" w:rsidRDefault="009249E2" w:rsidP="009249E2">
      <w:pPr>
        <w:spacing w:after="240" w:line="360" w:lineRule="auto"/>
        <w:rPr>
          <w:rFonts w:eastAsia="Times New Roman"/>
          <w:b/>
          <w:bCs/>
          <w:kern w:val="28"/>
          <w:sz w:val="24"/>
          <w:szCs w:val="24"/>
        </w:rPr>
      </w:pPr>
      <w:r w:rsidRPr="009249E2">
        <w:rPr>
          <w:rFonts w:eastAsia="Times New Roman"/>
          <w:b/>
          <w:bCs/>
          <w:kern w:val="28"/>
          <w:sz w:val="24"/>
          <w:szCs w:val="24"/>
        </w:rPr>
        <w:t>Data availability</w:t>
      </w:r>
    </w:p>
    <w:p w14:paraId="3A9921BA" w14:textId="16FF4250" w:rsidR="009249E2" w:rsidRPr="009249E2" w:rsidRDefault="009249E2" w:rsidP="006A77A3">
      <w:pPr>
        <w:spacing w:line="360" w:lineRule="auto"/>
        <w:ind w:firstLine="720"/>
        <w:rPr>
          <w:rFonts w:eastAsia="Times New Roman"/>
          <w:kern w:val="28"/>
          <w:sz w:val="24"/>
          <w:szCs w:val="24"/>
        </w:rPr>
      </w:pPr>
      <w:r w:rsidRPr="009249E2">
        <w:rPr>
          <w:rFonts w:eastAsia="Times New Roman"/>
          <w:kern w:val="28"/>
          <w:sz w:val="24"/>
          <w:szCs w:val="24"/>
        </w:rPr>
        <w:t xml:space="preserve">Meteorological forcing data and eddy covariance measurements of net surface energy and carbon exchanges at 30-minutes intervals are available from the </w:t>
      </w:r>
      <w:proofErr w:type="spellStart"/>
      <w:r w:rsidRPr="009249E2">
        <w:rPr>
          <w:rFonts w:eastAsia="Times New Roman"/>
          <w:kern w:val="28"/>
          <w:sz w:val="24"/>
          <w:szCs w:val="24"/>
        </w:rPr>
        <w:t>AmeriFlux</w:t>
      </w:r>
      <w:proofErr w:type="spellEnd"/>
      <w:r w:rsidRPr="009249E2">
        <w:rPr>
          <w:rFonts w:eastAsia="Times New Roman"/>
          <w:kern w:val="28"/>
          <w:sz w:val="24"/>
          <w:szCs w:val="24"/>
        </w:rPr>
        <w:t xml:space="preserve"> data portal (</w:t>
      </w:r>
      <w:hyperlink r:id="rId22" w:history="1">
        <w:r w:rsidRPr="009249E2">
          <w:rPr>
            <w:rStyle w:val="Hyperlink"/>
            <w:rFonts w:eastAsia="Times New Roman"/>
            <w:kern w:val="28"/>
            <w:sz w:val="24"/>
            <w:szCs w:val="24"/>
          </w:rPr>
          <w:t>http://ameriflux.lbl.gov</w:t>
        </w:r>
      </w:hyperlink>
      <w:r w:rsidRPr="009249E2">
        <w:rPr>
          <w:rFonts w:eastAsia="Times New Roman"/>
          <w:kern w:val="28"/>
          <w:sz w:val="24"/>
          <w:szCs w:val="24"/>
        </w:rPr>
        <w:t>). The model outputs from ORCHIDEE simulations and post-processing python scripts for manuscript figures and tables are freely available in a Git repository (</w:t>
      </w:r>
      <w:hyperlink r:id="rId23" w:history="1">
        <w:r w:rsidRPr="009249E2">
          <w:rPr>
            <w:rStyle w:val="Hyperlink"/>
            <w:rFonts w:eastAsia="Times New Roman"/>
            <w:kern w:val="28"/>
            <w:sz w:val="24"/>
            <w:szCs w:val="24"/>
          </w:rPr>
          <w:t>https://github.com/kashifmahmud/SW_US_semiarid</w:t>
        </w:r>
      </w:hyperlink>
      <w:del w:id="117" w:author="Kashif Mahmud" w:date="2021-08-27T15:21:00Z">
        <w:r w:rsidRPr="009249E2" w:rsidDel="006A77A3">
          <w:rPr>
            <w:rFonts w:eastAsia="Times New Roman"/>
            <w:kern w:val="28"/>
            <w:sz w:val="24"/>
            <w:szCs w:val="24"/>
          </w:rPr>
          <w:delText>)</w:delText>
        </w:r>
      </w:del>
      <w:ins w:id="118" w:author="Kashif Mahmud" w:date="2021-08-27T15:21:00Z">
        <w:r w:rsidR="006A77A3">
          <w:rPr>
            <w:rFonts w:eastAsia="Times New Roman"/>
            <w:kern w:val="28"/>
            <w:sz w:val="24"/>
            <w:szCs w:val="24"/>
          </w:rPr>
          <w:t xml:space="preserve">, </w:t>
        </w:r>
        <w:r w:rsidR="006A77A3" w:rsidRPr="006A77A3">
          <w:rPr>
            <w:rFonts w:eastAsia="Times New Roman"/>
            <w:kern w:val="28"/>
            <w:sz w:val="24"/>
            <w:szCs w:val="24"/>
          </w:rPr>
          <w:t xml:space="preserve">last access: </w:t>
        </w:r>
        <w:r w:rsidR="006A77A3">
          <w:rPr>
            <w:rFonts w:eastAsia="Times New Roman"/>
            <w:kern w:val="28"/>
            <w:sz w:val="24"/>
            <w:szCs w:val="24"/>
          </w:rPr>
          <w:t>27</w:t>
        </w:r>
        <w:r w:rsidR="006A77A3" w:rsidRPr="006A77A3">
          <w:rPr>
            <w:rFonts w:eastAsia="Times New Roman"/>
            <w:kern w:val="28"/>
            <w:sz w:val="24"/>
            <w:szCs w:val="24"/>
          </w:rPr>
          <w:t xml:space="preserve"> </w:t>
        </w:r>
        <w:r w:rsidR="006A77A3">
          <w:rPr>
            <w:rFonts w:eastAsia="Times New Roman"/>
            <w:kern w:val="28"/>
            <w:sz w:val="24"/>
            <w:szCs w:val="24"/>
          </w:rPr>
          <w:t>August</w:t>
        </w:r>
        <w:r w:rsidR="006A77A3" w:rsidRPr="006A77A3">
          <w:rPr>
            <w:rFonts w:eastAsia="Times New Roman"/>
            <w:kern w:val="28"/>
            <w:sz w:val="24"/>
            <w:szCs w:val="24"/>
          </w:rPr>
          <w:t xml:space="preserve"> 20</w:t>
        </w:r>
        <w:r w:rsidR="006A77A3">
          <w:rPr>
            <w:rFonts w:eastAsia="Times New Roman"/>
            <w:kern w:val="28"/>
            <w:sz w:val="24"/>
            <w:szCs w:val="24"/>
          </w:rPr>
          <w:t>21</w:t>
        </w:r>
        <w:r w:rsidR="006A77A3" w:rsidRPr="006A77A3">
          <w:rPr>
            <w:rFonts w:eastAsia="Times New Roman"/>
            <w:kern w:val="28"/>
            <w:sz w:val="24"/>
            <w:szCs w:val="24"/>
          </w:rPr>
          <w:t>) and on</w:t>
        </w:r>
        <w:r w:rsidR="006A77A3">
          <w:rPr>
            <w:rFonts w:eastAsia="Times New Roman"/>
            <w:kern w:val="28"/>
            <w:sz w:val="24"/>
            <w:szCs w:val="24"/>
          </w:rPr>
          <w:t xml:space="preserve"> </w:t>
        </w:r>
        <w:proofErr w:type="spellStart"/>
        <w:r w:rsidR="006A77A3" w:rsidRPr="006A77A3">
          <w:rPr>
            <w:rFonts w:eastAsia="Times New Roman"/>
            <w:kern w:val="28"/>
            <w:sz w:val="24"/>
            <w:szCs w:val="24"/>
          </w:rPr>
          <w:t>Figshare</w:t>
        </w:r>
        <w:proofErr w:type="spellEnd"/>
        <w:r w:rsidR="006A77A3" w:rsidRPr="006A77A3">
          <w:rPr>
            <w:rFonts w:eastAsia="Times New Roman"/>
            <w:kern w:val="28"/>
            <w:sz w:val="24"/>
            <w:szCs w:val="24"/>
          </w:rPr>
          <w:t xml:space="preserve"> (Mahmud </w:t>
        </w:r>
        <w:r w:rsidR="006A77A3">
          <w:rPr>
            <w:rFonts w:eastAsia="Times New Roman"/>
            <w:kern w:val="28"/>
            <w:sz w:val="24"/>
            <w:szCs w:val="24"/>
          </w:rPr>
          <w:t xml:space="preserve">et </w:t>
        </w:r>
      </w:ins>
      <w:ins w:id="119" w:author="Kashif Mahmud" w:date="2021-08-27T15:22:00Z">
        <w:r w:rsidR="006A77A3">
          <w:rPr>
            <w:rFonts w:eastAsia="Times New Roman"/>
            <w:kern w:val="28"/>
            <w:sz w:val="24"/>
            <w:szCs w:val="24"/>
          </w:rPr>
          <w:t>al.</w:t>
        </w:r>
      </w:ins>
      <w:ins w:id="120" w:author="Kashif Mahmud" w:date="2021-08-27T15:21:00Z">
        <w:r w:rsidR="006A77A3" w:rsidRPr="006A77A3">
          <w:rPr>
            <w:rFonts w:eastAsia="Times New Roman"/>
            <w:kern w:val="28"/>
            <w:sz w:val="24"/>
            <w:szCs w:val="24"/>
          </w:rPr>
          <w:t>, 20</w:t>
        </w:r>
      </w:ins>
      <w:ins w:id="121" w:author="Kashif Mahmud" w:date="2021-08-27T15:22:00Z">
        <w:r w:rsidR="006A77A3">
          <w:rPr>
            <w:rFonts w:eastAsia="Times New Roman"/>
            <w:kern w:val="28"/>
            <w:sz w:val="24"/>
            <w:szCs w:val="24"/>
          </w:rPr>
          <w:t>21</w:t>
        </w:r>
      </w:ins>
      <w:ins w:id="122" w:author="Kashif Mahmud" w:date="2021-08-27T15:21:00Z">
        <w:r w:rsidR="006A77A3" w:rsidRPr="006A77A3">
          <w:rPr>
            <w:rFonts w:eastAsia="Times New Roman"/>
            <w:kern w:val="28"/>
            <w:sz w:val="24"/>
            <w:szCs w:val="24"/>
          </w:rPr>
          <w:t>).</w:t>
        </w:r>
      </w:ins>
      <w:del w:id="123" w:author="Kashif Mahmud" w:date="2021-08-27T15:21:00Z">
        <w:r w:rsidRPr="009249E2" w:rsidDel="006A77A3">
          <w:rPr>
            <w:rFonts w:eastAsia="Times New Roman"/>
            <w:kern w:val="28"/>
            <w:sz w:val="24"/>
            <w:szCs w:val="24"/>
          </w:rPr>
          <w:delText>.</w:delText>
        </w:r>
      </w:del>
    </w:p>
    <w:p w14:paraId="4F93E4CD" w14:textId="77777777" w:rsidR="00E31513" w:rsidRPr="009055E3" w:rsidRDefault="00E31513" w:rsidP="009249E2">
      <w:pPr>
        <w:spacing w:line="360" w:lineRule="auto"/>
        <w:rPr>
          <w:sz w:val="24"/>
          <w:szCs w:val="24"/>
        </w:rPr>
      </w:pPr>
    </w:p>
    <w:p w14:paraId="5A91F46B" w14:textId="1120D0B7" w:rsidR="008A6077" w:rsidRPr="009055E3" w:rsidRDefault="00B120F3" w:rsidP="00B06F9A">
      <w:pPr>
        <w:pStyle w:val="Heading-Main"/>
        <w:spacing w:line="360" w:lineRule="auto"/>
      </w:pPr>
      <w:r w:rsidRPr="009055E3">
        <w:t>References</w:t>
      </w:r>
    </w:p>
    <w:p w14:paraId="6CFC5FB7" w14:textId="731481C6" w:rsidR="00ED5A8B" w:rsidRPr="00ED5A8B" w:rsidRDefault="00ED5A8B" w:rsidP="00B06F9A">
      <w:pPr>
        <w:pStyle w:val="Reference"/>
        <w:spacing w:line="360" w:lineRule="auto"/>
        <w:ind w:left="0" w:firstLine="0"/>
        <w:rPr>
          <w:bCs/>
          <w:color w:val="000000" w:themeColor="text1"/>
          <w:kern w:val="28"/>
        </w:rPr>
      </w:pPr>
      <w:proofErr w:type="spellStart"/>
      <w:r w:rsidRPr="00097DC6">
        <w:rPr>
          <w:bCs/>
          <w:color w:val="000000" w:themeColor="text1"/>
          <w:kern w:val="28"/>
        </w:rPr>
        <w:t>Ahlström</w:t>
      </w:r>
      <w:proofErr w:type="spellEnd"/>
      <w:r w:rsidRPr="00097DC6">
        <w:rPr>
          <w:bCs/>
          <w:color w:val="000000" w:themeColor="text1"/>
          <w:kern w:val="28"/>
        </w:rPr>
        <w:t xml:space="preserve">, A., </w:t>
      </w:r>
      <w:proofErr w:type="spellStart"/>
      <w:r w:rsidRPr="00097DC6">
        <w:rPr>
          <w:bCs/>
          <w:color w:val="000000" w:themeColor="text1"/>
          <w:kern w:val="28"/>
        </w:rPr>
        <w:t>Raupach</w:t>
      </w:r>
      <w:proofErr w:type="spellEnd"/>
      <w:r w:rsidRPr="00097DC6">
        <w:rPr>
          <w:bCs/>
          <w:color w:val="000000" w:themeColor="text1"/>
          <w:kern w:val="28"/>
        </w:rPr>
        <w:t xml:space="preserve">, M. R., </w:t>
      </w:r>
      <w:proofErr w:type="spellStart"/>
      <w:r w:rsidRPr="00097DC6">
        <w:rPr>
          <w:bCs/>
          <w:color w:val="000000" w:themeColor="text1"/>
          <w:kern w:val="28"/>
        </w:rPr>
        <w:t>Schurgers</w:t>
      </w:r>
      <w:proofErr w:type="spellEnd"/>
      <w:r w:rsidRPr="00097DC6">
        <w:rPr>
          <w:bCs/>
          <w:color w:val="000000" w:themeColor="text1"/>
          <w:kern w:val="28"/>
        </w:rPr>
        <w:t xml:space="preserve">, G., Smith, B., </w:t>
      </w:r>
      <w:proofErr w:type="spellStart"/>
      <w:r w:rsidRPr="00097DC6">
        <w:rPr>
          <w:bCs/>
          <w:color w:val="000000" w:themeColor="text1"/>
          <w:kern w:val="28"/>
        </w:rPr>
        <w:t>Arneth</w:t>
      </w:r>
      <w:proofErr w:type="spellEnd"/>
      <w:r w:rsidRPr="00097DC6">
        <w:rPr>
          <w:bCs/>
          <w:color w:val="000000" w:themeColor="text1"/>
          <w:kern w:val="28"/>
        </w:rPr>
        <w:t xml:space="preserve">, A., Jung, M., Reichstein, M., </w:t>
      </w:r>
      <w:proofErr w:type="spellStart"/>
      <w:r w:rsidRPr="00097DC6">
        <w:rPr>
          <w:bCs/>
          <w:color w:val="000000" w:themeColor="text1"/>
          <w:kern w:val="28"/>
        </w:rPr>
        <w:t>Canadell</w:t>
      </w:r>
      <w:proofErr w:type="spellEnd"/>
      <w:r w:rsidRPr="00097DC6">
        <w:rPr>
          <w:bCs/>
          <w:color w:val="000000" w:themeColor="text1"/>
          <w:kern w:val="28"/>
        </w:rPr>
        <w:t xml:space="preserve">, J. G., Friedlingstein, P., Jain, A. K., Kato, E., Poulter, B., </w:t>
      </w:r>
      <w:proofErr w:type="spellStart"/>
      <w:r w:rsidRPr="00097DC6">
        <w:rPr>
          <w:bCs/>
          <w:color w:val="000000" w:themeColor="text1"/>
          <w:kern w:val="28"/>
        </w:rPr>
        <w:t>Sitch</w:t>
      </w:r>
      <w:proofErr w:type="spellEnd"/>
      <w:r w:rsidRPr="00097DC6">
        <w:rPr>
          <w:bCs/>
          <w:color w:val="000000" w:themeColor="text1"/>
          <w:kern w:val="28"/>
        </w:rPr>
        <w:t xml:space="preserve">, S., Stocker, B. D., </w:t>
      </w:r>
      <w:proofErr w:type="spellStart"/>
      <w:r w:rsidRPr="00097DC6">
        <w:rPr>
          <w:bCs/>
          <w:color w:val="000000" w:themeColor="text1"/>
          <w:kern w:val="28"/>
        </w:rPr>
        <w:t>Viovy</w:t>
      </w:r>
      <w:proofErr w:type="spellEnd"/>
      <w:r w:rsidRPr="00097DC6">
        <w:rPr>
          <w:bCs/>
          <w:color w:val="000000" w:themeColor="text1"/>
          <w:kern w:val="28"/>
        </w:rPr>
        <w:t xml:space="preserve">, N., Wang, Y. P., Wiltshire, A., </w:t>
      </w:r>
      <w:proofErr w:type="spellStart"/>
      <w:r w:rsidRPr="00097DC6">
        <w:rPr>
          <w:bCs/>
          <w:color w:val="000000" w:themeColor="text1"/>
          <w:kern w:val="28"/>
        </w:rPr>
        <w:t>Zaehle</w:t>
      </w:r>
      <w:proofErr w:type="spellEnd"/>
      <w:r w:rsidRPr="00097DC6">
        <w:rPr>
          <w:bCs/>
          <w:color w:val="000000" w:themeColor="text1"/>
          <w:kern w:val="28"/>
        </w:rPr>
        <w:t xml:space="preserve">, S., &amp; Zeng, N. (2015). Carbon cycle. The dominant role of semi-arid ecosystems in the trend and variability of the land CO₂ sink. </w:t>
      </w:r>
      <w:r w:rsidRPr="00097DC6">
        <w:rPr>
          <w:bCs/>
          <w:i/>
          <w:iCs/>
          <w:color w:val="000000" w:themeColor="text1"/>
          <w:kern w:val="28"/>
        </w:rPr>
        <w:t>Science</w:t>
      </w:r>
      <w:r w:rsidRPr="00097DC6">
        <w:rPr>
          <w:bCs/>
          <w:color w:val="000000" w:themeColor="text1"/>
          <w:kern w:val="28"/>
        </w:rPr>
        <w:t xml:space="preserve">, </w:t>
      </w:r>
      <w:r w:rsidRPr="00097DC6">
        <w:rPr>
          <w:bCs/>
          <w:i/>
          <w:iCs/>
          <w:color w:val="000000" w:themeColor="text1"/>
          <w:kern w:val="28"/>
        </w:rPr>
        <w:t>348</w:t>
      </w:r>
      <w:r w:rsidRPr="00097DC6">
        <w:rPr>
          <w:bCs/>
          <w:color w:val="000000" w:themeColor="text1"/>
          <w:kern w:val="28"/>
        </w:rPr>
        <w:t>(6237), 895–899.</w:t>
      </w:r>
    </w:p>
    <w:p w14:paraId="28F0E8F1" w14:textId="45E763F6" w:rsidR="00ED5A8B" w:rsidRPr="00ED5A8B" w:rsidRDefault="00ED5A8B" w:rsidP="00B06F9A">
      <w:pPr>
        <w:pStyle w:val="Reference"/>
        <w:spacing w:line="360" w:lineRule="auto"/>
        <w:ind w:left="0" w:firstLine="0"/>
        <w:rPr>
          <w:bCs/>
          <w:color w:val="000000" w:themeColor="text1"/>
          <w:kern w:val="28"/>
        </w:rPr>
      </w:pPr>
      <w:r w:rsidRPr="00097DC6">
        <w:rPr>
          <w:bCs/>
          <w:color w:val="000000" w:themeColor="text1"/>
          <w:kern w:val="28"/>
        </w:rPr>
        <w:lastRenderedPageBreak/>
        <w:t xml:space="preserve">Anderson-Teixeira, K. J., Delong, J. P., Fox, A. M., </w:t>
      </w:r>
      <w:proofErr w:type="spellStart"/>
      <w:r w:rsidRPr="00097DC6">
        <w:rPr>
          <w:bCs/>
          <w:color w:val="000000" w:themeColor="text1"/>
          <w:kern w:val="28"/>
        </w:rPr>
        <w:t>Brese</w:t>
      </w:r>
      <w:proofErr w:type="spellEnd"/>
      <w:r w:rsidRPr="00097DC6">
        <w:rPr>
          <w:bCs/>
          <w:color w:val="000000" w:themeColor="text1"/>
          <w:kern w:val="28"/>
        </w:rPr>
        <w:t xml:space="preserve">, D. A., &amp; Litvak, M. E. (2011). Differential responses of production and respiration to temperature and moisture drive the carbon balance across a climatic gradient in New Mexico. In </w:t>
      </w:r>
      <w:r w:rsidRPr="00097DC6">
        <w:rPr>
          <w:bCs/>
          <w:i/>
          <w:iCs/>
          <w:color w:val="000000" w:themeColor="text1"/>
          <w:kern w:val="28"/>
        </w:rPr>
        <w:t>Global Change Biology</w:t>
      </w:r>
      <w:r w:rsidRPr="00097DC6">
        <w:rPr>
          <w:bCs/>
          <w:color w:val="000000" w:themeColor="text1"/>
          <w:kern w:val="28"/>
        </w:rPr>
        <w:t xml:space="preserve"> (Vol. 17, Issue 1, pp. 410–424). https://doi.org/</w:t>
      </w:r>
      <w:hyperlink r:id="rId24" w:history="1">
        <w:r w:rsidRPr="00ED5A8B">
          <w:rPr>
            <w:rStyle w:val="Hyperlink"/>
            <w:bCs/>
            <w:color w:val="000000" w:themeColor="text1"/>
            <w:kern w:val="28"/>
            <w:u w:val="none"/>
          </w:rPr>
          <w:t>10.1111/j.1365-2486.</w:t>
        </w:r>
        <w:proofErr w:type="gramStart"/>
        <w:r w:rsidRPr="00ED5A8B">
          <w:rPr>
            <w:rStyle w:val="Hyperlink"/>
            <w:bCs/>
            <w:color w:val="000000" w:themeColor="text1"/>
            <w:kern w:val="28"/>
            <w:u w:val="none"/>
          </w:rPr>
          <w:t>2010.02269.x</w:t>
        </w:r>
        <w:proofErr w:type="gramEnd"/>
      </w:hyperlink>
    </w:p>
    <w:p w14:paraId="3D2529F6" w14:textId="782490B9" w:rsidR="00ED5A8B" w:rsidRPr="00ED5A8B" w:rsidRDefault="00ED5A8B" w:rsidP="00B06F9A">
      <w:pPr>
        <w:pStyle w:val="Reference"/>
        <w:spacing w:line="360" w:lineRule="auto"/>
        <w:ind w:left="0" w:firstLine="0"/>
        <w:rPr>
          <w:bCs/>
          <w:color w:val="000000" w:themeColor="text1"/>
          <w:kern w:val="28"/>
        </w:rPr>
      </w:pPr>
      <w:proofErr w:type="spellStart"/>
      <w:r w:rsidRPr="00097DC6">
        <w:rPr>
          <w:bCs/>
          <w:color w:val="000000" w:themeColor="text1"/>
          <w:kern w:val="28"/>
        </w:rPr>
        <w:t>Bacour</w:t>
      </w:r>
      <w:proofErr w:type="spellEnd"/>
      <w:r w:rsidRPr="00097DC6">
        <w:rPr>
          <w:bCs/>
          <w:color w:val="000000" w:themeColor="text1"/>
          <w:kern w:val="28"/>
        </w:rPr>
        <w:t xml:space="preserve">, C., </w:t>
      </w:r>
      <w:proofErr w:type="spellStart"/>
      <w:r w:rsidRPr="00097DC6">
        <w:rPr>
          <w:bCs/>
          <w:color w:val="000000" w:themeColor="text1"/>
          <w:kern w:val="28"/>
        </w:rPr>
        <w:t>Maignan</w:t>
      </w:r>
      <w:proofErr w:type="spellEnd"/>
      <w:r w:rsidRPr="00097DC6">
        <w:rPr>
          <w:bCs/>
          <w:color w:val="000000" w:themeColor="text1"/>
          <w:kern w:val="28"/>
        </w:rPr>
        <w:t xml:space="preserve">, F., </w:t>
      </w:r>
      <w:proofErr w:type="spellStart"/>
      <w:r w:rsidRPr="00097DC6">
        <w:rPr>
          <w:bCs/>
          <w:color w:val="000000" w:themeColor="text1"/>
          <w:kern w:val="28"/>
        </w:rPr>
        <w:t>Peylin</w:t>
      </w:r>
      <w:proofErr w:type="spellEnd"/>
      <w:r w:rsidRPr="00097DC6">
        <w:rPr>
          <w:bCs/>
          <w:color w:val="000000" w:themeColor="text1"/>
          <w:kern w:val="28"/>
        </w:rPr>
        <w:t xml:space="preserve">, P., </w:t>
      </w:r>
      <w:proofErr w:type="spellStart"/>
      <w:r w:rsidRPr="00097DC6">
        <w:rPr>
          <w:bCs/>
          <w:color w:val="000000" w:themeColor="text1"/>
          <w:kern w:val="28"/>
        </w:rPr>
        <w:t>MacBean</w:t>
      </w:r>
      <w:proofErr w:type="spellEnd"/>
      <w:r w:rsidRPr="00097DC6">
        <w:rPr>
          <w:bCs/>
          <w:color w:val="000000" w:themeColor="text1"/>
          <w:kern w:val="28"/>
        </w:rPr>
        <w:t xml:space="preserve">, N., </w:t>
      </w:r>
      <w:proofErr w:type="spellStart"/>
      <w:r w:rsidRPr="00097DC6">
        <w:rPr>
          <w:bCs/>
          <w:color w:val="000000" w:themeColor="text1"/>
          <w:kern w:val="28"/>
        </w:rPr>
        <w:t>Bastrikov</w:t>
      </w:r>
      <w:proofErr w:type="spellEnd"/>
      <w:r w:rsidRPr="00097DC6">
        <w:rPr>
          <w:bCs/>
          <w:color w:val="000000" w:themeColor="text1"/>
          <w:kern w:val="28"/>
        </w:rPr>
        <w:t xml:space="preserve">, V., Joiner, J., Köhler, P., </w:t>
      </w:r>
      <w:proofErr w:type="spellStart"/>
      <w:r w:rsidRPr="00097DC6">
        <w:rPr>
          <w:bCs/>
          <w:color w:val="000000" w:themeColor="text1"/>
          <w:kern w:val="28"/>
        </w:rPr>
        <w:t>Guanter</w:t>
      </w:r>
      <w:proofErr w:type="spellEnd"/>
      <w:r w:rsidRPr="00097DC6">
        <w:rPr>
          <w:bCs/>
          <w:color w:val="000000" w:themeColor="text1"/>
          <w:kern w:val="28"/>
        </w:rPr>
        <w:t xml:space="preserve">, L., &amp; Frankenberg, C. (2019). Differences Between OCO‐2 and GOME‐2 SIF Products </w:t>
      </w:r>
      <w:proofErr w:type="gramStart"/>
      <w:r w:rsidRPr="00097DC6">
        <w:rPr>
          <w:bCs/>
          <w:color w:val="000000" w:themeColor="text1"/>
          <w:kern w:val="28"/>
        </w:rPr>
        <w:t>From</w:t>
      </w:r>
      <w:proofErr w:type="gramEnd"/>
      <w:r w:rsidRPr="00097DC6">
        <w:rPr>
          <w:bCs/>
          <w:color w:val="000000" w:themeColor="text1"/>
          <w:kern w:val="28"/>
        </w:rPr>
        <w:t xml:space="preserve"> a Model‐Data Fusion Perspective. In </w:t>
      </w:r>
      <w:r w:rsidRPr="00097DC6">
        <w:rPr>
          <w:bCs/>
          <w:i/>
          <w:iCs/>
          <w:color w:val="000000" w:themeColor="text1"/>
          <w:kern w:val="28"/>
        </w:rPr>
        <w:t xml:space="preserve">Journal of Geophysical Research: </w:t>
      </w:r>
      <w:proofErr w:type="spellStart"/>
      <w:r w:rsidRPr="00097DC6">
        <w:rPr>
          <w:bCs/>
          <w:i/>
          <w:iCs/>
          <w:color w:val="000000" w:themeColor="text1"/>
          <w:kern w:val="28"/>
        </w:rPr>
        <w:t>Biogeosciences</w:t>
      </w:r>
      <w:proofErr w:type="spellEnd"/>
      <w:r w:rsidRPr="00097DC6">
        <w:rPr>
          <w:bCs/>
          <w:color w:val="000000" w:themeColor="text1"/>
          <w:kern w:val="28"/>
        </w:rPr>
        <w:t xml:space="preserve"> (Vol. 124, Issue 10, pp. 3143–3157). https://doi.org/</w:t>
      </w:r>
      <w:hyperlink r:id="rId25" w:history="1">
        <w:r w:rsidRPr="00ED5A8B">
          <w:rPr>
            <w:rStyle w:val="Hyperlink"/>
            <w:bCs/>
            <w:color w:val="000000" w:themeColor="text1"/>
            <w:kern w:val="28"/>
            <w:u w:val="none"/>
          </w:rPr>
          <w:t>10.1029/2018jg004938</w:t>
        </w:r>
      </w:hyperlink>
    </w:p>
    <w:p w14:paraId="55C795FC" w14:textId="55AD64BC" w:rsidR="00ED5A8B" w:rsidRPr="00ED5A8B" w:rsidRDefault="00ED5A8B" w:rsidP="00B06F9A">
      <w:pPr>
        <w:pStyle w:val="Reference"/>
        <w:spacing w:line="360" w:lineRule="auto"/>
        <w:ind w:left="0" w:firstLine="0"/>
        <w:rPr>
          <w:bCs/>
          <w:color w:val="000000" w:themeColor="text1"/>
          <w:kern w:val="28"/>
        </w:rPr>
      </w:pPr>
      <w:proofErr w:type="spellStart"/>
      <w:r w:rsidRPr="00097DC6">
        <w:rPr>
          <w:bCs/>
          <w:color w:val="000000" w:themeColor="text1"/>
          <w:kern w:val="28"/>
        </w:rPr>
        <w:t>Bastrikov</w:t>
      </w:r>
      <w:proofErr w:type="spellEnd"/>
      <w:r w:rsidRPr="00097DC6">
        <w:rPr>
          <w:bCs/>
          <w:color w:val="000000" w:themeColor="text1"/>
          <w:kern w:val="28"/>
        </w:rPr>
        <w:t xml:space="preserve">, V., </w:t>
      </w:r>
      <w:proofErr w:type="spellStart"/>
      <w:r w:rsidRPr="00097DC6">
        <w:rPr>
          <w:bCs/>
          <w:color w:val="000000" w:themeColor="text1"/>
          <w:kern w:val="28"/>
        </w:rPr>
        <w:t>MacBean</w:t>
      </w:r>
      <w:proofErr w:type="spellEnd"/>
      <w:r w:rsidRPr="00097DC6">
        <w:rPr>
          <w:bCs/>
          <w:color w:val="000000" w:themeColor="text1"/>
          <w:kern w:val="28"/>
        </w:rPr>
        <w:t xml:space="preserve">, N., </w:t>
      </w:r>
      <w:proofErr w:type="spellStart"/>
      <w:r w:rsidRPr="00097DC6">
        <w:rPr>
          <w:bCs/>
          <w:color w:val="000000" w:themeColor="text1"/>
          <w:kern w:val="28"/>
        </w:rPr>
        <w:t>Bacour</w:t>
      </w:r>
      <w:proofErr w:type="spellEnd"/>
      <w:r w:rsidRPr="00097DC6">
        <w:rPr>
          <w:bCs/>
          <w:color w:val="000000" w:themeColor="text1"/>
          <w:kern w:val="28"/>
        </w:rPr>
        <w:t xml:space="preserve">, C., </w:t>
      </w:r>
      <w:proofErr w:type="spellStart"/>
      <w:r w:rsidRPr="00097DC6">
        <w:rPr>
          <w:bCs/>
          <w:color w:val="000000" w:themeColor="text1"/>
          <w:kern w:val="28"/>
        </w:rPr>
        <w:t>Santaren</w:t>
      </w:r>
      <w:proofErr w:type="spellEnd"/>
      <w:r w:rsidRPr="00097DC6">
        <w:rPr>
          <w:bCs/>
          <w:color w:val="000000" w:themeColor="text1"/>
          <w:kern w:val="28"/>
        </w:rPr>
        <w:t xml:space="preserve">, D., </w:t>
      </w:r>
      <w:proofErr w:type="spellStart"/>
      <w:r w:rsidRPr="00097DC6">
        <w:rPr>
          <w:bCs/>
          <w:color w:val="000000" w:themeColor="text1"/>
          <w:kern w:val="28"/>
        </w:rPr>
        <w:t>Kuppel</w:t>
      </w:r>
      <w:proofErr w:type="spellEnd"/>
      <w:r w:rsidRPr="00097DC6">
        <w:rPr>
          <w:bCs/>
          <w:color w:val="000000" w:themeColor="text1"/>
          <w:kern w:val="28"/>
        </w:rPr>
        <w:t xml:space="preserve">, S., &amp; </w:t>
      </w:r>
      <w:proofErr w:type="spellStart"/>
      <w:r w:rsidRPr="00097DC6">
        <w:rPr>
          <w:bCs/>
          <w:color w:val="000000" w:themeColor="text1"/>
          <w:kern w:val="28"/>
        </w:rPr>
        <w:t>Peylin</w:t>
      </w:r>
      <w:proofErr w:type="spellEnd"/>
      <w:r w:rsidRPr="00097DC6">
        <w:rPr>
          <w:bCs/>
          <w:color w:val="000000" w:themeColor="text1"/>
          <w:kern w:val="28"/>
        </w:rPr>
        <w:t xml:space="preserve">, P. (2018). Land surface model parameter </w:t>
      </w:r>
      <w:proofErr w:type="spellStart"/>
      <w:r w:rsidRPr="00097DC6">
        <w:rPr>
          <w:bCs/>
          <w:color w:val="000000" w:themeColor="text1"/>
          <w:kern w:val="28"/>
        </w:rPr>
        <w:t>optimisation</w:t>
      </w:r>
      <w:proofErr w:type="spellEnd"/>
      <w:r w:rsidRPr="00097DC6">
        <w:rPr>
          <w:bCs/>
          <w:color w:val="000000" w:themeColor="text1"/>
          <w:kern w:val="28"/>
        </w:rPr>
        <w:t xml:space="preserve"> using in situ flux data: comparison of gradient-based versus random search algorithms (a case study using ORCHIDEE v1.9.5.2). In </w:t>
      </w:r>
      <w:r w:rsidRPr="00097DC6">
        <w:rPr>
          <w:bCs/>
          <w:i/>
          <w:iCs/>
          <w:color w:val="000000" w:themeColor="text1"/>
          <w:kern w:val="28"/>
        </w:rPr>
        <w:t>Geoscientific Model Development</w:t>
      </w:r>
      <w:r w:rsidRPr="00097DC6">
        <w:rPr>
          <w:bCs/>
          <w:color w:val="000000" w:themeColor="text1"/>
          <w:kern w:val="28"/>
        </w:rPr>
        <w:t xml:space="preserve"> (Vol. 11, Issue 12, pp. 4739–4754). https://doi.org/</w:t>
      </w:r>
      <w:hyperlink r:id="rId26" w:history="1">
        <w:r w:rsidRPr="00ED5A8B">
          <w:rPr>
            <w:rStyle w:val="Hyperlink"/>
            <w:bCs/>
            <w:color w:val="000000" w:themeColor="text1"/>
            <w:kern w:val="28"/>
            <w:u w:val="none"/>
          </w:rPr>
          <w:t>10.5194/gmd-11-4739-2018</w:t>
        </w:r>
      </w:hyperlink>
    </w:p>
    <w:p w14:paraId="64D1D9A8" w14:textId="1E6FAEEE" w:rsidR="00ED5A8B" w:rsidRPr="00ED5A8B" w:rsidRDefault="00ED5A8B" w:rsidP="00B06F9A">
      <w:pPr>
        <w:pStyle w:val="Reference"/>
        <w:spacing w:line="360" w:lineRule="auto"/>
        <w:ind w:left="0" w:firstLine="0"/>
        <w:rPr>
          <w:bCs/>
          <w:color w:val="000000" w:themeColor="text1"/>
          <w:kern w:val="28"/>
        </w:rPr>
      </w:pPr>
      <w:r w:rsidRPr="00097DC6">
        <w:rPr>
          <w:bCs/>
          <w:color w:val="000000" w:themeColor="text1"/>
          <w:kern w:val="28"/>
        </w:rPr>
        <w:t xml:space="preserve">Biederman, J. A., Scott, R. L., Bell, T. W., Bowling, D. R., Dore, S., </w:t>
      </w:r>
      <w:proofErr w:type="spellStart"/>
      <w:r w:rsidRPr="00097DC6">
        <w:rPr>
          <w:bCs/>
          <w:color w:val="000000" w:themeColor="text1"/>
          <w:kern w:val="28"/>
        </w:rPr>
        <w:t>Garatuza-Payan</w:t>
      </w:r>
      <w:proofErr w:type="spellEnd"/>
      <w:r w:rsidRPr="00097DC6">
        <w:rPr>
          <w:bCs/>
          <w:color w:val="000000" w:themeColor="text1"/>
          <w:kern w:val="28"/>
        </w:rPr>
        <w:t xml:space="preserve">, J., Kolb, T. E., Krishnan, P., </w:t>
      </w:r>
      <w:proofErr w:type="spellStart"/>
      <w:r w:rsidRPr="00097DC6">
        <w:rPr>
          <w:bCs/>
          <w:color w:val="000000" w:themeColor="text1"/>
          <w:kern w:val="28"/>
        </w:rPr>
        <w:t>Krofcheck</w:t>
      </w:r>
      <w:proofErr w:type="spellEnd"/>
      <w:r w:rsidRPr="00097DC6">
        <w:rPr>
          <w:bCs/>
          <w:color w:val="000000" w:themeColor="text1"/>
          <w:kern w:val="28"/>
        </w:rPr>
        <w:t xml:space="preserve">, D. J., Litvak, M. E., Maurer, G. E., Meyers, T. P., </w:t>
      </w:r>
      <w:proofErr w:type="spellStart"/>
      <w:r w:rsidRPr="00097DC6">
        <w:rPr>
          <w:bCs/>
          <w:color w:val="000000" w:themeColor="text1"/>
          <w:kern w:val="28"/>
        </w:rPr>
        <w:t>Oechel</w:t>
      </w:r>
      <w:proofErr w:type="spellEnd"/>
      <w:r w:rsidRPr="00097DC6">
        <w:rPr>
          <w:bCs/>
          <w:color w:val="000000" w:themeColor="text1"/>
          <w:kern w:val="28"/>
        </w:rPr>
        <w:t xml:space="preserve">, W. C., </w:t>
      </w:r>
      <w:proofErr w:type="spellStart"/>
      <w:r w:rsidRPr="00097DC6">
        <w:rPr>
          <w:bCs/>
          <w:color w:val="000000" w:themeColor="text1"/>
          <w:kern w:val="28"/>
        </w:rPr>
        <w:t>Papuga</w:t>
      </w:r>
      <w:proofErr w:type="spellEnd"/>
      <w:r w:rsidRPr="00097DC6">
        <w:rPr>
          <w:bCs/>
          <w:color w:val="000000" w:themeColor="text1"/>
          <w:kern w:val="28"/>
        </w:rPr>
        <w:t xml:space="preserve">, S. A., Ponce-Campos, G. E., Rodriguez, J. C., Smith, W. K., Vargas, R., Watts, C. J., … </w:t>
      </w:r>
      <w:proofErr w:type="spellStart"/>
      <w:r w:rsidRPr="00097DC6">
        <w:rPr>
          <w:bCs/>
          <w:color w:val="000000" w:themeColor="text1"/>
          <w:kern w:val="28"/>
        </w:rPr>
        <w:t>Goulden</w:t>
      </w:r>
      <w:proofErr w:type="spellEnd"/>
      <w:r w:rsidRPr="00097DC6">
        <w:rPr>
          <w:bCs/>
          <w:color w:val="000000" w:themeColor="text1"/>
          <w:kern w:val="28"/>
        </w:rPr>
        <w:t xml:space="preserve">, M. L. (2017). CO exchange and evapotranspiration across dryland ecosystems of southwestern North America. </w:t>
      </w:r>
      <w:r w:rsidRPr="00097DC6">
        <w:rPr>
          <w:bCs/>
          <w:i/>
          <w:iCs/>
          <w:color w:val="000000" w:themeColor="text1"/>
          <w:kern w:val="28"/>
        </w:rPr>
        <w:t>Global Change Biology</w:t>
      </w:r>
      <w:r w:rsidRPr="00097DC6">
        <w:rPr>
          <w:bCs/>
          <w:color w:val="000000" w:themeColor="text1"/>
          <w:kern w:val="28"/>
        </w:rPr>
        <w:t xml:space="preserve">, </w:t>
      </w:r>
      <w:r w:rsidRPr="00097DC6">
        <w:rPr>
          <w:bCs/>
          <w:i/>
          <w:iCs/>
          <w:color w:val="000000" w:themeColor="text1"/>
          <w:kern w:val="28"/>
        </w:rPr>
        <w:t>23</w:t>
      </w:r>
      <w:r w:rsidRPr="00097DC6">
        <w:rPr>
          <w:bCs/>
          <w:color w:val="000000" w:themeColor="text1"/>
          <w:kern w:val="28"/>
        </w:rPr>
        <w:t>(10), 4204–4221.</w:t>
      </w:r>
    </w:p>
    <w:p w14:paraId="6197FE8F" w14:textId="5AC14073" w:rsidR="00ED5A8B" w:rsidRPr="00ED5A8B" w:rsidRDefault="00ED5A8B" w:rsidP="00B06F9A">
      <w:pPr>
        <w:pStyle w:val="Reference"/>
        <w:spacing w:line="360" w:lineRule="auto"/>
        <w:ind w:left="0" w:firstLine="0"/>
        <w:rPr>
          <w:bCs/>
          <w:color w:val="000000" w:themeColor="text1"/>
          <w:kern w:val="28"/>
        </w:rPr>
      </w:pPr>
      <w:r w:rsidRPr="00097DC6">
        <w:rPr>
          <w:bCs/>
          <w:color w:val="000000" w:themeColor="text1"/>
          <w:kern w:val="28"/>
        </w:rPr>
        <w:t xml:space="preserve">Biederman, J. A., Scott, R. L., </w:t>
      </w:r>
      <w:proofErr w:type="spellStart"/>
      <w:r w:rsidRPr="00097DC6">
        <w:rPr>
          <w:bCs/>
          <w:color w:val="000000" w:themeColor="text1"/>
          <w:kern w:val="28"/>
        </w:rPr>
        <w:t>Goulden</w:t>
      </w:r>
      <w:proofErr w:type="spellEnd"/>
      <w:r w:rsidRPr="00097DC6">
        <w:rPr>
          <w:bCs/>
          <w:color w:val="000000" w:themeColor="text1"/>
          <w:kern w:val="28"/>
        </w:rPr>
        <w:t xml:space="preserve">, M. L., Vargas, R., Litvak, M. E., Kolb, T. E., Yepez, E. A., </w:t>
      </w:r>
      <w:proofErr w:type="spellStart"/>
      <w:r w:rsidRPr="00097DC6">
        <w:rPr>
          <w:bCs/>
          <w:color w:val="000000" w:themeColor="text1"/>
          <w:kern w:val="28"/>
        </w:rPr>
        <w:t>Oechel</w:t>
      </w:r>
      <w:proofErr w:type="spellEnd"/>
      <w:r w:rsidRPr="00097DC6">
        <w:rPr>
          <w:bCs/>
          <w:color w:val="000000" w:themeColor="text1"/>
          <w:kern w:val="28"/>
        </w:rPr>
        <w:t xml:space="preserve">, W. C., </w:t>
      </w:r>
      <w:proofErr w:type="spellStart"/>
      <w:r w:rsidRPr="00097DC6">
        <w:rPr>
          <w:bCs/>
          <w:color w:val="000000" w:themeColor="text1"/>
          <w:kern w:val="28"/>
        </w:rPr>
        <w:t>Blanken</w:t>
      </w:r>
      <w:proofErr w:type="spellEnd"/>
      <w:r w:rsidRPr="00097DC6">
        <w:rPr>
          <w:bCs/>
          <w:color w:val="000000" w:themeColor="text1"/>
          <w:kern w:val="28"/>
        </w:rPr>
        <w:t xml:space="preserve">, P. D., Bell, T. W., </w:t>
      </w:r>
      <w:proofErr w:type="spellStart"/>
      <w:r w:rsidRPr="00097DC6">
        <w:rPr>
          <w:bCs/>
          <w:color w:val="000000" w:themeColor="text1"/>
          <w:kern w:val="28"/>
        </w:rPr>
        <w:t>Garatuza-Payan</w:t>
      </w:r>
      <w:proofErr w:type="spellEnd"/>
      <w:r w:rsidRPr="00097DC6">
        <w:rPr>
          <w:bCs/>
          <w:color w:val="000000" w:themeColor="text1"/>
          <w:kern w:val="28"/>
        </w:rPr>
        <w:t xml:space="preserve">, J., Maurer, G. E., Dore, S., &amp; Burns, S. P. (2016). Terrestrial carbon balance in a drier world: the effects of water availability in southwestern North America. In </w:t>
      </w:r>
      <w:r w:rsidRPr="00097DC6">
        <w:rPr>
          <w:bCs/>
          <w:i/>
          <w:iCs/>
          <w:color w:val="000000" w:themeColor="text1"/>
          <w:kern w:val="28"/>
        </w:rPr>
        <w:t>Global Change Biology</w:t>
      </w:r>
      <w:r w:rsidRPr="00097DC6">
        <w:rPr>
          <w:bCs/>
          <w:color w:val="000000" w:themeColor="text1"/>
          <w:kern w:val="28"/>
        </w:rPr>
        <w:t xml:space="preserve"> (Vol. 22, Issue 5, pp. 1867–1879). https://doi.org/</w:t>
      </w:r>
      <w:hyperlink r:id="rId27" w:history="1">
        <w:r w:rsidRPr="00ED5A8B">
          <w:rPr>
            <w:rStyle w:val="Hyperlink"/>
            <w:bCs/>
            <w:color w:val="000000" w:themeColor="text1"/>
            <w:kern w:val="28"/>
            <w:u w:val="none"/>
          </w:rPr>
          <w:t>10.1111/gcb.13222</w:t>
        </w:r>
      </w:hyperlink>
    </w:p>
    <w:p w14:paraId="5327EB39" w14:textId="77777777" w:rsidR="0043731E" w:rsidRDefault="0043731E" w:rsidP="00B06F9A">
      <w:pPr>
        <w:pStyle w:val="Reference"/>
        <w:spacing w:line="360" w:lineRule="auto"/>
        <w:ind w:left="0" w:firstLine="0"/>
        <w:rPr>
          <w:bCs/>
          <w:color w:val="000000" w:themeColor="text1"/>
          <w:kern w:val="28"/>
        </w:rPr>
      </w:pPr>
      <w:r w:rsidRPr="0043731E">
        <w:rPr>
          <w:bCs/>
          <w:color w:val="000000" w:themeColor="text1"/>
          <w:kern w:val="28"/>
        </w:rPr>
        <w:t>Bodner, G. S., &amp; Robles, M. D. (2017). Enduring a decade of drought: Patterns and drivers of vegetation change in a semi-arid grassland. </w:t>
      </w:r>
      <w:r w:rsidRPr="0043731E">
        <w:rPr>
          <w:bCs/>
          <w:i/>
          <w:iCs/>
          <w:color w:val="000000" w:themeColor="text1"/>
          <w:kern w:val="28"/>
        </w:rPr>
        <w:t>Journal of Arid Environments</w:t>
      </w:r>
      <w:r w:rsidRPr="0043731E">
        <w:rPr>
          <w:bCs/>
          <w:color w:val="000000" w:themeColor="text1"/>
          <w:kern w:val="28"/>
        </w:rPr>
        <w:t>, </w:t>
      </w:r>
      <w:r w:rsidRPr="0043731E">
        <w:rPr>
          <w:bCs/>
          <w:i/>
          <w:iCs/>
          <w:color w:val="000000" w:themeColor="text1"/>
          <w:kern w:val="28"/>
        </w:rPr>
        <w:t>136</w:t>
      </w:r>
      <w:r w:rsidRPr="0043731E">
        <w:rPr>
          <w:bCs/>
          <w:color w:val="000000" w:themeColor="text1"/>
          <w:kern w:val="28"/>
        </w:rPr>
        <w:t>, 1-14.</w:t>
      </w:r>
    </w:p>
    <w:p w14:paraId="6B1E5557" w14:textId="61A6B2D8" w:rsidR="00ED5A8B" w:rsidRPr="00ED5A8B" w:rsidRDefault="00ED5A8B" w:rsidP="00B06F9A">
      <w:pPr>
        <w:pStyle w:val="Reference"/>
        <w:spacing w:line="360" w:lineRule="auto"/>
        <w:ind w:left="0" w:firstLine="0"/>
        <w:rPr>
          <w:bCs/>
          <w:color w:val="000000" w:themeColor="text1"/>
          <w:kern w:val="28"/>
        </w:rPr>
      </w:pPr>
      <w:r w:rsidRPr="00097DC6">
        <w:rPr>
          <w:bCs/>
          <w:color w:val="000000" w:themeColor="text1"/>
          <w:kern w:val="28"/>
        </w:rPr>
        <w:t xml:space="preserve">Cleverly, J., </w:t>
      </w:r>
      <w:proofErr w:type="spellStart"/>
      <w:r w:rsidRPr="00097DC6">
        <w:rPr>
          <w:bCs/>
          <w:color w:val="000000" w:themeColor="text1"/>
          <w:kern w:val="28"/>
        </w:rPr>
        <w:t>Eamus</w:t>
      </w:r>
      <w:proofErr w:type="spellEnd"/>
      <w:r w:rsidRPr="00097DC6">
        <w:rPr>
          <w:bCs/>
          <w:color w:val="000000" w:themeColor="text1"/>
          <w:kern w:val="28"/>
        </w:rPr>
        <w:t xml:space="preserve">, D., Luo, Q., Coupe, N. R., </w:t>
      </w:r>
      <w:proofErr w:type="spellStart"/>
      <w:r w:rsidRPr="00097DC6">
        <w:rPr>
          <w:bCs/>
          <w:color w:val="000000" w:themeColor="text1"/>
          <w:kern w:val="28"/>
        </w:rPr>
        <w:t>Kljun</w:t>
      </w:r>
      <w:proofErr w:type="spellEnd"/>
      <w:r w:rsidRPr="00097DC6">
        <w:rPr>
          <w:bCs/>
          <w:color w:val="000000" w:themeColor="text1"/>
          <w:kern w:val="28"/>
        </w:rPr>
        <w:t xml:space="preserve">, N., Ma, X., </w:t>
      </w:r>
      <w:proofErr w:type="spellStart"/>
      <w:r w:rsidRPr="00097DC6">
        <w:rPr>
          <w:bCs/>
          <w:color w:val="000000" w:themeColor="text1"/>
          <w:kern w:val="28"/>
        </w:rPr>
        <w:t>Ewenz</w:t>
      </w:r>
      <w:proofErr w:type="spellEnd"/>
      <w:r w:rsidRPr="00097DC6">
        <w:rPr>
          <w:bCs/>
          <w:color w:val="000000" w:themeColor="text1"/>
          <w:kern w:val="28"/>
        </w:rPr>
        <w:t xml:space="preserve">, C., Li, L., Yu, Q., &amp; </w:t>
      </w:r>
      <w:proofErr w:type="spellStart"/>
      <w:r w:rsidRPr="00097DC6">
        <w:rPr>
          <w:bCs/>
          <w:color w:val="000000" w:themeColor="text1"/>
          <w:kern w:val="28"/>
        </w:rPr>
        <w:t>Huete</w:t>
      </w:r>
      <w:proofErr w:type="spellEnd"/>
      <w:r w:rsidRPr="00097DC6">
        <w:rPr>
          <w:bCs/>
          <w:color w:val="000000" w:themeColor="text1"/>
          <w:kern w:val="28"/>
        </w:rPr>
        <w:t xml:space="preserve">, A. (2016). The importance of interacting climate modes on Australia’s contribution to global carbon cycle extremes. In </w:t>
      </w:r>
      <w:r w:rsidRPr="00097DC6">
        <w:rPr>
          <w:bCs/>
          <w:i/>
          <w:iCs/>
          <w:color w:val="000000" w:themeColor="text1"/>
          <w:kern w:val="28"/>
        </w:rPr>
        <w:t>Scientific Reports</w:t>
      </w:r>
      <w:r w:rsidRPr="00097DC6">
        <w:rPr>
          <w:bCs/>
          <w:color w:val="000000" w:themeColor="text1"/>
          <w:kern w:val="28"/>
        </w:rPr>
        <w:t xml:space="preserve"> (Vol. 6, Issue 1). https://doi.org/</w:t>
      </w:r>
      <w:hyperlink r:id="rId28" w:history="1">
        <w:r w:rsidRPr="00ED5A8B">
          <w:rPr>
            <w:rStyle w:val="Hyperlink"/>
            <w:bCs/>
            <w:color w:val="000000" w:themeColor="text1"/>
            <w:kern w:val="28"/>
            <w:u w:val="none"/>
          </w:rPr>
          <w:t>10.1038/srep23113</w:t>
        </w:r>
      </w:hyperlink>
    </w:p>
    <w:p w14:paraId="05BCCCD7" w14:textId="1BD2A163" w:rsidR="00ED5A8B" w:rsidRPr="00ED5A8B" w:rsidRDefault="00ED5A8B" w:rsidP="00B06F9A">
      <w:pPr>
        <w:pStyle w:val="Reference"/>
        <w:spacing w:line="360" w:lineRule="auto"/>
        <w:ind w:left="0" w:firstLine="0"/>
        <w:rPr>
          <w:bCs/>
          <w:color w:val="000000" w:themeColor="text1"/>
          <w:kern w:val="28"/>
        </w:rPr>
      </w:pPr>
      <w:r w:rsidRPr="00097DC6">
        <w:rPr>
          <w:bCs/>
          <w:color w:val="000000" w:themeColor="text1"/>
          <w:kern w:val="28"/>
        </w:rPr>
        <w:lastRenderedPageBreak/>
        <w:t xml:space="preserve">Cox, P. M., Pearson, D., Booth, B. B., Friedlingstein, P., </w:t>
      </w:r>
      <w:proofErr w:type="spellStart"/>
      <w:r w:rsidRPr="00097DC6">
        <w:rPr>
          <w:bCs/>
          <w:color w:val="000000" w:themeColor="text1"/>
          <w:kern w:val="28"/>
        </w:rPr>
        <w:t>Huntingford</w:t>
      </w:r>
      <w:proofErr w:type="spellEnd"/>
      <w:r w:rsidRPr="00097DC6">
        <w:rPr>
          <w:bCs/>
          <w:color w:val="000000" w:themeColor="text1"/>
          <w:kern w:val="28"/>
        </w:rPr>
        <w:t xml:space="preserve">, C., Jones, C. D., &amp; Luke, C. M. (2013). Sensitivity of tropical carbon to climate change constrained by carbon dioxide variability. </w:t>
      </w:r>
      <w:r w:rsidRPr="00097DC6">
        <w:rPr>
          <w:bCs/>
          <w:i/>
          <w:iCs/>
          <w:color w:val="000000" w:themeColor="text1"/>
          <w:kern w:val="28"/>
        </w:rPr>
        <w:t>Nature</w:t>
      </w:r>
      <w:r w:rsidRPr="00097DC6">
        <w:rPr>
          <w:bCs/>
          <w:color w:val="000000" w:themeColor="text1"/>
          <w:kern w:val="28"/>
        </w:rPr>
        <w:t xml:space="preserve">, </w:t>
      </w:r>
      <w:r w:rsidRPr="00097DC6">
        <w:rPr>
          <w:bCs/>
          <w:i/>
          <w:iCs/>
          <w:color w:val="000000" w:themeColor="text1"/>
          <w:kern w:val="28"/>
        </w:rPr>
        <w:t>494</w:t>
      </w:r>
      <w:r w:rsidRPr="00097DC6">
        <w:rPr>
          <w:bCs/>
          <w:color w:val="000000" w:themeColor="text1"/>
          <w:kern w:val="28"/>
        </w:rPr>
        <w:t>(7437), 341–344.</w:t>
      </w:r>
    </w:p>
    <w:p w14:paraId="09B67B3F" w14:textId="77777777" w:rsidR="000576B0" w:rsidRDefault="000576B0" w:rsidP="00B06F9A">
      <w:pPr>
        <w:pStyle w:val="Reference"/>
        <w:spacing w:line="360" w:lineRule="auto"/>
        <w:ind w:left="0" w:firstLine="0"/>
        <w:rPr>
          <w:bCs/>
          <w:color w:val="000000" w:themeColor="text1"/>
          <w:kern w:val="28"/>
        </w:rPr>
      </w:pPr>
      <w:r w:rsidRPr="000576B0">
        <w:rPr>
          <w:bCs/>
          <w:color w:val="000000" w:themeColor="text1"/>
          <w:kern w:val="28"/>
        </w:rPr>
        <w:t>Dahlin, K. M., Fisher, R. A., &amp; Lawrence, P. J. (2015). Environmental drivers of drought deciduous phenology in the Community Land Model. </w:t>
      </w:r>
      <w:proofErr w:type="spellStart"/>
      <w:r w:rsidRPr="000576B0">
        <w:rPr>
          <w:bCs/>
          <w:i/>
          <w:iCs/>
          <w:color w:val="000000" w:themeColor="text1"/>
          <w:kern w:val="28"/>
        </w:rPr>
        <w:t>Biogeosciences</w:t>
      </w:r>
      <w:proofErr w:type="spellEnd"/>
      <w:r w:rsidRPr="000576B0">
        <w:rPr>
          <w:bCs/>
          <w:color w:val="000000" w:themeColor="text1"/>
          <w:kern w:val="28"/>
        </w:rPr>
        <w:t>, </w:t>
      </w:r>
      <w:r w:rsidRPr="000576B0">
        <w:rPr>
          <w:bCs/>
          <w:i/>
          <w:iCs/>
          <w:color w:val="000000" w:themeColor="text1"/>
          <w:kern w:val="28"/>
        </w:rPr>
        <w:t>12</w:t>
      </w:r>
      <w:r w:rsidRPr="000576B0">
        <w:rPr>
          <w:bCs/>
          <w:color w:val="000000" w:themeColor="text1"/>
          <w:kern w:val="28"/>
        </w:rPr>
        <w:t>(16), 5061-5074.</w:t>
      </w:r>
    </w:p>
    <w:p w14:paraId="370B0CAD" w14:textId="25961529" w:rsidR="00ED5A8B" w:rsidRPr="00ED5A8B" w:rsidRDefault="00ED5A8B" w:rsidP="00B06F9A">
      <w:pPr>
        <w:pStyle w:val="Reference"/>
        <w:spacing w:line="360" w:lineRule="auto"/>
        <w:ind w:left="0" w:firstLine="0"/>
        <w:rPr>
          <w:bCs/>
          <w:color w:val="000000" w:themeColor="text1"/>
          <w:kern w:val="28"/>
        </w:rPr>
      </w:pPr>
      <w:r w:rsidRPr="00097DC6">
        <w:rPr>
          <w:bCs/>
          <w:color w:val="000000" w:themeColor="text1"/>
          <w:kern w:val="28"/>
        </w:rPr>
        <w:t xml:space="preserve">Desai, A. R., Richardson, A. D., Moffat, A. M., </w:t>
      </w:r>
      <w:proofErr w:type="spellStart"/>
      <w:r w:rsidRPr="00097DC6">
        <w:rPr>
          <w:bCs/>
          <w:color w:val="000000" w:themeColor="text1"/>
          <w:kern w:val="28"/>
        </w:rPr>
        <w:t>Kattge</w:t>
      </w:r>
      <w:proofErr w:type="spellEnd"/>
      <w:r w:rsidRPr="00097DC6">
        <w:rPr>
          <w:bCs/>
          <w:color w:val="000000" w:themeColor="text1"/>
          <w:kern w:val="28"/>
        </w:rPr>
        <w:t xml:space="preserve">, J., Hollinger, D. Y., Barr, A., </w:t>
      </w:r>
      <w:proofErr w:type="spellStart"/>
      <w:r w:rsidRPr="00097DC6">
        <w:rPr>
          <w:bCs/>
          <w:color w:val="000000" w:themeColor="text1"/>
          <w:kern w:val="28"/>
        </w:rPr>
        <w:t>Falge</w:t>
      </w:r>
      <w:proofErr w:type="spellEnd"/>
      <w:r w:rsidRPr="00097DC6">
        <w:rPr>
          <w:bCs/>
          <w:color w:val="000000" w:themeColor="text1"/>
          <w:kern w:val="28"/>
        </w:rPr>
        <w:t xml:space="preserve">, E., </w:t>
      </w:r>
      <w:proofErr w:type="spellStart"/>
      <w:r w:rsidRPr="00097DC6">
        <w:rPr>
          <w:bCs/>
          <w:color w:val="000000" w:themeColor="text1"/>
          <w:kern w:val="28"/>
        </w:rPr>
        <w:t>Noormets</w:t>
      </w:r>
      <w:proofErr w:type="spellEnd"/>
      <w:r w:rsidRPr="00097DC6">
        <w:rPr>
          <w:bCs/>
          <w:color w:val="000000" w:themeColor="text1"/>
          <w:kern w:val="28"/>
        </w:rPr>
        <w:t xml:space="preserve">, A., </w:t>
      </w:r>
      <w:proofErr w:type="spellStart"/>
      <w:r w:rsidRPr="00097DC6">
        <w:rPr>
          <w:bCs/>
          <w:color w:val="000000" w:themeColor="text1"/>
          <w:kern w:val="28"/>
        </w:rPr>
        <w:t>Papale</w:t>
      </w:r>
      <w:proofErr w:type="spellEnd"/>
      <w:r w:rsidRPr="00097DC6">
        <w:rPr>
          <w:bCs/>
          <w:color w:val="000000" w:themeColor="text1"/>
          <w:kern w:val="28"/>
        </w:rPr>
        <w:t xml:space="preserve">, D., Reichstein, M., &amp; </w:t>
      </w:r>
      <w:proofErr w:type="spellStart"/>
      <w:r w:rsidRPr="00097DC6">
        <w:rPr>
          <w:bCs/>
          <w:color w:val="000000" w:themeColor="text1"/>
          <w:kern w:val="28"/>
        </w:rPr>
        <w:t>Stauch</w:t>
      </w:r>
      <w:proofErr w:type="spellEnd"/>
      <w:r w:rsidRPr="00097DC6">
        <w:rPr>
          <w:bCs/>
          <w:color w:val="000000" w:themeColor="text1"/>
          <w:kern w:val="28"/>
        </w:rPr>
        <w:t xml:space="preserve">, V. J. (2008). Cross-site evaluation of eddy covariance GPP and RE decomposition techniques. In </w:t>
      </w:r>
      <w:r w:rsidRPr="00097DC6">
        <w:rPr>
          <w:bCs/>
          <w:i/>
          <w:iCs/>
          <w:color w:val="000000" w:themeColor="text1"/>
          <w:kern w:val="28"/>
        </w:rPr>
        <w:t>Agricultural and Forest Meteorology</w:t>
      </w:r>
      <w:r w:rsidRPr="00097DC6">
        <w:rPr>
          <w:bCs/>
          <w:color w:val="000000" w:themeColor="text1"/>
          <w:kern w:val="28"/>
        </w:rPr>
        <w:t xml:space="preserve"> (Vol. 148, Issues 6-7, pp. 821–838). https://doi.org/</w:t>
      </w:r>
      <w:hyperlink r:id="rId29" w:history="1">
        <w:r w:rsidRPr="00ED5A8B">
          <w:rPr>
            <w:rStyle w:val="Hyperlink"/>
            <w:bCs/>
            <w:color w:val="000000" w:themeColor="text1"/>
            <w:kern w:val="28"/>
            <w:u w:val="none"/>
          </w:rPr>
          <w:t>10.1016/j.agrformet.2007.11.012</w:t>
        </w:r>
      </w:hyperlink>
    </w:p>
    <w:p w14:paraId="5BDAEBC9" w14:textId="7258C6BA" w:rsidR="0043731E" w:rsidRDefault="0043731E" w:rsidP="0043731E">
      <w:pPr>
        <w:pStyle w:val="Reference"/>
        <w:spacing w:line="360" w:lineRule="auto"/>
        <w:ind w:left="0" w:firstLine="0"/>
        <w:rPr>
          <w:bCs/>
          <w:color w:val="000000" w:themeColor="text1"/>
          <w:kern w:val="28"/>
        </w:rPr>
      </w:pPr>
      <w:r w:rsidRPr="0043731E">
        <w:rPr>
          <w:bCs/>
          <w:color w:val="000000" w:themeColor="text1"/>
          <w:kern w:val="28"/>
        </w:rPr>
        <w:t>Donohue RJ, Roderick ML, McVicar TR, Farquhar GD. 2013. Impact of CO</w:t>
      </w:r>
      <w:r w:rsidRPr="008066C6">
        <w:rPr>
          <w:bCs/>
          <w:color w:val="000000" w:themeColor="text1"/>
          <w:kern w:val="28"/>
          <w:vertAlign w:val="subscript"/>
        </w:rPr>
        <w:t>2</w:t>
      </w:r>
      <w:r w:rsidRPr="0043731E">
        <w:rPr>
          <w:bCs/>
          <w:color w:val="000000" w:themeColor="text1"/>
          <w:kern w:val="28"/>
        </w:rPr>
        <w:t xml:space="preserve"> fertilization on maximum foliage cover across the globe’s warm, arid environments. Geophysical Research Letters 40: 3031–3035.</w:t>
      </w:r>
    </w:p>
    <w:p w14:paraId="3DF22802" w14:textId="2D2E14A6" w:rsidR="00ED5A8B" w:rsidRPr="00ED5A8B" w:rsidRDefault="00ED5A8B" w:rsidP="0043731E">
      <w:pPr>
        <w:pStyle w:val="Reference"/>
        <w:spacing w:line="360" w:lineRule="auto"/>
        <w:ind w:left="0" w:firstLine="0"/>
        <w:rPr>
          <w:bCs/>
          <w:color w:val="000000" w:themeColor="text1"/>
          <w:kern w:val="28"/>
        </w:rPr>
      </w:pPr>
      <w:r w:rsidRPr="00097DC6">
        <w:rPr>
          <w:bCs/>
          <w:color w:val="000000" w:themeColor="text1"/>
          <w:kern w:val="28"/>
        </w:rPr>
        <w:t>Dore, S., Montes-</w:t>
      </w:r>
      <w:proofErr w:type="spellStart"/>
      <w:r w:rsidRPr="00097DC6">
        <w:rPr>
          <w:bCs/>
          <w:color w:val="000000" w:themeColor="text1"/>
          <w:kern w:val="28"/>
        </w:rPr>
        <w:t>Helu</w:t>
      </w:r>
      <w:proofErr w:type="spellEnd"/>
      <w:r w:rsidRPr="00097DC6">
        <w:rPr>
          <w:bCs/>
          <w:color w:val="000000" w:themeColor="text1"/>
          <w:kern w:val="28"/>
        </w:rPr>
        <w:t xml:space="preserve">, M., Hart, S. C., </w:t>
      </w:r>
      <w:proofErr w:type="spellStart"/>
      <w:r w:rsidRPr="00097DC6">
        <w:rPr>
          <w:bCs/>
          <w:color w:val="000000" w:themeColor="text1"/>
          <w:kern w:val="28"/>
        </w:rPr>
        <w:t>Hungate</w:t>
      </w:r>
      <w:proofErr w:type="spellEnd"/>
      <w:r w:rsidRPr="00097DC6">
        <w:rPr>
          <w:bCs/>
          <w:color w:val="000000" w:themeColor="text1"/>
          <w:kern w:val="28"/>
        </w:rPr>
        <w:t xml:space="preserve">, B. A., Koch, G. W., Moon, J. B., </w:t>
      </w:r>
      <w:proofErr w:type="spellStart"/>
      <w:r w:rsidRPr="00097DC6">
        <w:rPr>
          <w:bCs/>
          <w:color w:val="000000" w:themeColor="text1"/>
          <w:kern w:val="28"/>
        </w:rPr>
        <w:t>Finkral</w:t>
      </w:r>
      <w:proofErr w:type="spellEnd"/>
      <w:r w:rsidRPr="00097DC6">
        <w:rPr>
          <w:bCs/>
          <w:color w:val="000000" w:themeColor="text1"/>
          <w:kern w:val="28"/>
        </w:rPr>
        <w:t xml:space="preserve">, A. J., &amp; Kolb, T. E. (2012). Recovery of ponderosa pine ecosystem carbon and water fluxes from thinning and stand-replacing fire. </w:t>
      </w:r>
      <w:r w:rsidRPr="00097DC6">
        <w:rPr>
          <w:bCs/>
          <w:i/>
          <w:iCs/>
          <w:color w:val="000000" w:themeColor="text1"/>
          <w:kern w:val="28"/>
        </w:rPr>
        <w:t>Global Change Biology</w:t>
      </w:r>
      <w:r w:rsidRPr="00097DC6">
        <w:rPr>
          <w:bCs/>
          <w:color w:val="000000" w:themeColor="text1"/>
          <w:kern w:val="28"/>
        </w:rPr>
        <w:t xml:space="preserve">, </w:t>
      </w:r>
      <w:r w:rsidRPr="00097DC6">
        <w:rPr>
          <w:bCs/>
          <w:i/>
          <w:iCs/>
          <w:color w:val="000000" w:themeColor="text1"/>
          <w:kern w:val="28"/>
        </w:rPr>
        <w:t>18</w:t>
      </w:r>
      <w:r w:rsidRPr="00097DC6">
        <w:rPr>
          <w:bCs/>
          <w:color w:val="000000" w:themeColor="text1"/>
          <w:kern w:val="28"/>
        </w:rPr>
        <w:t>(10), 3171–3185.</w:t>
      </w:r>
    </w:p>
    <w:p w14:paraId="0DF5A26E" w14:textId="38BDA649" w:rsidR="00ED5A8B" w:rsidRPr="00ED5A8B" w:rsidRDefault="00ED5A8B" w:rsidP="00B06F9A">
      <w:pPr>
        <w:pStyle w:val="Reference"/>
        <w:spacing w:line="360" w:lineRule="auto"/>
        <w:ind w:left="0" w:firstLine="0"/>
        <w:rPr>
          <w:bCs/>
          <w:color w:val="000000" w:themeColor="text1"/>
          <w:kern w:val="28"/>
        </w:rPr>
      </w:pPr>
      <w:r w:rsidRPr="00097DC6">
        <w:rPr>
          <w:bCs/>
          <w:color w:val="000000" w:themeColor="text1"/>
          <w:kern w:val="28"/>
        </w:rPr>
        <w:t xml:space="preserve">Dufresne, J.-L., </w:t>
      </w:r>
      <w:proofErr w:type="spellStart"/>
      <w:r w:rsidRPr="00097DC6">
        <w:rPr>
          <w:bCs/>
          <w:color w:val="000000" w:themeColor="text1"/>
          <w:kern w:val="28"/>
        </w:rPr>
        <w:t>Foujols</w:t>
      </w:r>
      <w:proofErr w:type="spellEnd"/>
      <w:r w:rsidRPr="00097DC6">
        <w:rPr>
          <w:bCs/>
          <w:color w:val="000000" w:themeColor="text1"/>
          <w:kern w:val="28"/>
        </w:rPr>
        <w:t xml:space="preserve">, M.-A., </w:t>
      </w:r>
      <w:proofErr w:type="spellStart"/>
      <w:r w:rsidRPr="00097DC6">
        <w:rPr>
          <w:bCs/>
          <w:color w:val="000000" w:themeColor="text1"/>
          <w:kern w:val="28"/>
        </w:rPr>
        <w:t>Denvil</w:t>
      </w:r>
      <w:proofErr w:type="spellEnd"/>
      <w:r w:rsidRPr="00097DC6">
        <w:rPr>
          <w:bCs/>
          <w:color w:val="000000" w:themeColor="text1"/>
          <w:kern w:val="28"/>
        </w:rPr>
        <w:t xml:space="preserve">, S., </w:t>
      </w:r>
      <w:proofErr w:type="spellStart"/>
      <w:r w:rsidRPr="00097DC6">
        <w:rPr>
          <w:bCs/>
          <w:color w:val="000000" w:themeColor="text1"/>
          <w:kern w:val="28"/>
        </w:rPr>
        <w:t>Caubel</w:t>
      </w:r>
      <w:proofErr w:type="spellEnd"/>
      <w:r w:rsidRPr="00097DC6">
        <w:rPr>
          <w:bCs/>
          <w:color w:val="000000" w:themeColor="text1"/>
          <w:kern w:val="28"/>
        </w:rPr>
        <w:t xml:space="preserve">, A., Marti, O., </w:t>
      </w:r>
      <w:proofErr w:type="spellStart"/>
      <w:r w:rsidRPr="00097DC6">
        <w:rPr>
          <w:bCs/>
          <w:color w:val="000000" w:themeColor="text1"/>
          <w:kern w:val="28"/>
        </w:rPr>
        <w:t>Aumont</w:t>
      </w:r>
      <w:proofErr w:type="spellEnd"/>
      <w:r w:rsidRPr="00097DC6">
        <w:rPr>
          <w:bCs/>
          <w:color w:val="000000" w:themeColor="text1"/>
          <w:kern w:val="28"/>
        </w:rPr>
        <w:t xml:space="preserve">, O., </w:t>
      </w:r>
      <w:proofErr w:type="spellStart"/>
      <w:r w:rsidRPr="00097DC6">
        <w:rPr>
          <w:bCs/>
          <w:color w:val="000000" w:themeColor="text1"/>
          <w:kern w:val="28"/>
        </w:rPr>
        <w:t>Balkanski</w:t>
      </w:r>
      <w:proofErr w:type="spellEnd"/>
      <w:r w:rsidRPr="00097DC6">
        <w:rPr>
          <w:bCs/>
          <w:color w:val="000000" w:themeColor="text1"/>
          <w:kern w:val="28"/>
        </w:rPr>
        <w:t xml:space="preserve">, Y., Bekki, S., </w:t>
      </w:r>
      <w:proofErr w:type="spellStart"/>
      <w:r w:rsidRPr="00097DC6">
        <w:rPr>
          <w:bCs/>
          <w:color w:val="000000" w:themeColor="text1"/>
          <w:kern w:val="28"/>
        </w:rPr>
        <w:t>Bellenger</w:t>
      </w:r>
      <w:proofErr w:type="spellEnd"/>
      <w:r w:rsidRPr="00097DC6">
        <w:rPr>
          <w:bCs/>
          <w:color w:val="000000" w:themeColor="text1"/>
          <w:kern w:val="28"/>
        </w:rPr>
        <w:t xml:space="preserve">, H., </w:t>
      </w:r>
      <w:proofErr w:type="spellStart"/>
      <w:r w:rsidRPr="00097DC6">
        <w:rPr>
          <w:bCs/>
          <w:color w:val="000000" w:themeColor="text1"/>
          <w:kern w:val="28"/>
        </w:rPr>
        <w:t>Benshila</w:t>
      </w:r>
      <w:proofErr w:type="spellEnd"/>
      <w:r w:rsidRPr="00097DC6">
        <w:rPr>
          <w:bCs/>
          <w:color w:val="000000" w:themeColor="text1"/>
          <w:kern w:val="28"/>
        </w:rPr>
        <w:t xml:space="preserve">, R., Bony, S., Bopp, L., </w:t>
      </w:r>
      <w:proofErr w:type="spellStart"/>
      <w:r w:rsidRPr="00097DC6">
        <w:rPr>
          <w:bCs/>
          <w:color w:val="000000" w:themeColor="text1"/>
          <w:kern w:val="28"/>
        </w:rPr>
        <w:t>Braconnot</w:t>
      </w:r>
      <w:proofErr w:type="spellEnd"/>
      <w:r w:rsidRPr="00097DC6">
        <w:rPr>
          <w:bCs/>
          <w:color w:val="000000" w:themeColor="text1"/>
          <w:kern w:val="28"/>
        </w:rPr>
        <w:t xml:space="preserve">, P., </w:t>
      </w:r>
      <w:proofErr w:type="spellStart"/>
      <w:r w:rsidRPr="00097DC6">
        <w:rPr>
          <w:bCs/>
          <w:color w:val="000000" w:themeColor="text1"/>
          <w:kern w:val="28"/>
        </w:rPr>
        <w:t>Brockmann</w:t>
      </w:r>
      <w:proofErr w:type="spellEnd"/>
      <w:r w:rsidRPr="00097DC6">
        <w:rPr>
          <w:bCs/>
          <w:color w:val="000000" w:themeColor="text1"/>
          <w:kern w:val="28"/>
        </w:rPr>
        <w:t xml:space="preserve">, P., </w:t>
      </w:r>
      <w:proofErr w:type="spellStart"/>
      <w:r w:rsidRPr="00097DC6">
        <w:rPr>
          <w:bCs/>
          <w:color w:val="000000" w:themeColor="text1"/>
          <w:kern w:val="28"/>
        </w:rPr>
        <w:t>Cadule</w:t>
      </w:r>
      <w:proofErr w:type="spellEnd"/>
      <w:r w:rsidRPr="00097DC6">
        <w:rPr>
          <w:bCs/>
          <w:color w:val="000000" w:themeColor="text1"/>
          <w:kern w:val="28"/>
        </w:rPr>
        <w:t xml:space="preserve">, P., </w:t>
      </w:r>
      <w:proofErr w:type="spellStart"/>
      <w:r w:rsidRPr="00097DC6">
        <w:rPr>
          <w:bCs/>
          <w:color w:val="000000" w:themeColor="text1"/>
          <w:kern w:val="28"/>
        </w:rPr>
        <w:t>Cheruy</w:t>
      </w:r>
      <w:proofErr w:type="spellEnd"/>
      <w:r w:rsidRPr="00097DC6">
        <w:rPr>
          <w:bCs/>
          <w:color w:val="000000" w:themeColor="text1"/>
          <w:kern w:val="28"/>
        </w:rPr>
        <w:t xml:space="preserve">, F., </w:t>
      </w:r>
      <w:proofErr w:type="spellStart"/>
      <w:r w:rsidRPr="00097DC6">
        <w:rPr>
          <w:bCs/>
          <w:color w:val="000000" w:themeColor="text1"/>
          <w:kern w:val="28"/>
        </w:rPr>
        <w:t>Codron</w:t>
      </w:r>
      <w:proofErr w:type="spellEnd"/>
      <w:r w:rsidRPr="00097DC6">
        <w:rPr>
          <w:bCs/>
          <w:color w:val="000000" w:themeColor="text1"/>
          <w:kern w:val="28"/>
        </w:rPr>
        <w:t xml:space="preserve">, F., </w:t>
      </w:r>
      <w:proofErr w:type="spellStart"/>
      <w:r w:rsidRPr="00097DC6">
        <w:rPr>
          <w:bCs/>
          <w:color w:val="000000" w:themeColor="text1"/>
          <w:kern w:val="28"/>
        </w:rPr>
        <w:t>Cozic</w:t>
      </w:r>
      <w:proofErr w:type="spellEnd"/>
      <w:r w:rsidRPr="00097DC6">
        <w:rPr>
          <w:bCs/>
          <w:color w:val="000000" w:themeColor="text1"/>
          <w:kern w:val="28"/>
        </w:rPr>
        <w:t xml:space="preserve">, A., </w:t>
      </w:r>
      <w:proofErr w:type="spellStart"/>
      <w:r w:rsidRPr="00097DC6">
        <w:rPr>
          <w:bCs/>
          <w:color w:val="000000" w:themeColor="text1"/>
          <w:kern w:val="28"/>
        </w:rPr>
        <w:t>Cugnet</w:t>
      </w:r>
      <w:proofErr w:type="spellEnd"/>
      <w:r w:rsidRPr="00097DC6">
        <w:rPr>
          <w:bCs/>
          <w:color w:val="000000" w:themeColor="text1"/>
          <w:kern w:val="28"/>
        </w:rPr>
        <w:t xml:space="preserve">, D., … </w:t>
      </w:r>
      <w:proofErr w:type="spellStart"/>
      <w:r w:rsidRPr="00097DC6">
        <w:rPr>
          <w:bCs/>
          <w:color w:val="000000" w:themeColor="text1"/>
          <w:kern w:val="28"/>
        </w:rPr>
        <w:t>Vuichard</w:t>
      </w:r>
      <w:proofErr w:type="spellEnd"/>
      <w:r w:rsidRPr="00097DC6">
        <w:rPr>
          <w:bCs/>
          <w:color w:val="000000" w:themeColor="text1"/>
          <w:kern w:val="28"/>
        </w:rPr>
        <w:t xml:space="preserve">, N. (2013). Climate change projections using the IPSL-CM5 Earth System Model: from CMIP3 to CMIP5. In </w:t>
      </w:r>
      <w:r w:rsidRPr="00097DC6">
        <w:rPr>
          <w:bCs/>
          <w:i/>
          <w:iCs/>
          <w:color w:val="000000" w:themeColor="text1"/>
          <w:kern w:val="28"/>
        </w:rPr>
        <w:t>Climate Dynamics</w:t>
      </w:r>
      <w:r w:rsidRPr="00097DC6">
        <w:rPr>
          <w:bCs/>
          <w:color w:val="000000" w:themeColor="text1"/>
          <w:kern w:val="28"/>
        </w:rPr>
        <w:t xml:space="preserve"> (Vol. 40, Issues 9-10, pp. 2123–2165). https://doi.org/</w:t>
      </w:r>
      <w:hyperlink r:id="rId30" w:history="1">
        <w:r w:rsidRPr="00ED5A8B">
          <w:rPr>
            <w:rStyle w:val="Hyperlink"/>
            <w:bCs/>
            <w:color w:val="000000" w:themeColor="text1"/>
            <w:kern w:val="28"/>
            <w:u w:val="none"/>
          </w:rPr>
          <w:t>10.1007/s00382-012-1636-1</w:t>
        </w:r>
      </w:hyperlink>
    </w:p>
    <w:p w14:paraId="2365174D" w14:textId="387CCF14" w:rsidR="00ED5A8B" w:rsidRPr="00ED5A8B" w:rsidRDefault="00ED5A8B" w:rsidP="00B06F9A">
      <w:pPr>
        <w:pStyle w:val="Reference"/>
        <w:spacing w:line="360" w:lineRule="auto"/>
        <w:ind w:left="0" w:firstLine="0"/>
        <w:rPr>
          <w:bCs/>
          <w:color w:val="000000" w:themeColor="text1"/>
          <w:kern w:val="28"/>
        </w:rPr>
      </w:pPr>
      <w:r w:rsidRPr="00097DC6">
        <w:rPr>
          <w:bCs/>
          <w:color w:val="000000" w:themeColor="text1"/>
          <w:kern w:val="28"/>
        </w:rPr>
        <w:t xml:space="preserve">Fu, Z., Dong, J., Zhou, Y., </w:t>
      </w:r>
      <w:proofErr w:type="spellStart"/>
      <w:r w:rsidRPr="00097DC6">
        <w:rPr>
          <w:bCs/>
          <w:color w:val="000000" w:themeColor="text1"/>
          <w:kern w:val="28"/>
        </w:rPr>
        <w:t>Stoy</w:t>
      </w:r>
      <w:proofErr w:type="spellEnd"/>
      <w:r w:rsidRPr="00097DC6">
        <w:rPr>
          <w:bCs/>
          <w:color w:val="000000" w:themeColor="text1"/>
          <w:kern w:val="28"/>
        </w:rPr>
        <w:t xml:space="preserve">, P. C., &amp; </w:t>
      </w:r>
      <w:proofErr w:type="spellStart"/>
      <w:r w:rsidRPr="00097DC6">
        <w:rPr>
          <w:bCs/>
          <w:color w:val="000000" w:themeColor="text1"/>
          <w:kern w:val="28"/>
        </w:rPr>
        <w:t>Niu</w:t>
      </w:r>
      <w:proofErr w:type="spellEnd"/>
      <w:r w:rsidRPr="00097DC6">
        <w:rPr>
          <w:bCs/>
          <w:color w:val="000000" w:themeColor="text1"/>
          <w:kern w:val="28"/>
        </w:rPr>
        <w:t xml:space="preserve">, S. (2017). Long term trend and interannual variability of land carbon uptake—the attribution and processes. In </w:t>
      </w:r>
      <w:r w:rsidRPr="00097DC6">
        <w:rPr>
          <w:bCs/>
          <w:i/>
          <w:iCs/>
          <w:color w:val="000000" w:themeColor="text1"/>
          <w:kern w:val="28"/>
        </w:rPr>
        <w:t>Environmental Research Letters</w:t>
      </w:r>
      <w:r w:rsidRPr="00097DC6">
        <w:rPr>
          <w:bCs/>
          <w:color w:val="000000" w:themeColor="text1"/>
          <w:kern w:val="28"/>
        </w:rPr>
        <w:t xml:space="preserve"> (Vol. 12, Issue 1, p. 014018). https://doi.org/</w:t>
      </w:r>
      <w:hyperlink r:id="rId31" w:history="1">
        <w:r w:rsidRPr="00ED5A8B">
          <w:rPr>
            <w:rStyle w:val="Hyperlink"/>
            <w:bCs/>
            <w:color w:val="000000" w:themeColor="text1"/>
            <w:kern w:val="28"/>
            <w:u w:val="none"/>
          </w:rPr>
          <w:t>10.1088/1748-9326/aa5685</w:t>
        </w:r>
      </w:hyperlink>
    </w:p>
    <w:p w14:paraId="783BA76E" w14:textId="399E2C71" w:rsidR="00ED5A8B" w:rsidRPr="00ED5A8B" w:rsidRDefault="00ED5A8B" w:rsidP="00B06F9A">
      <w:pPr>
        <w:pStyle w:val="Reference"/>
        <w:spacing w:line="360" w:lineRule="auto"/>
        <w:ind w:left="0" w:firstLine="0"/>
        <w:rPr>
          <w:bCs/>
          <w:color w:val="000000" w:themeColor="text1"/>
          <w:kern w:val="28"/>
        </w:rPr>
      </w:pPr>
      <w:proofErr w:type="spellStart"/>
      <w:r w:rsidRPr="00097DC6">
        <w:rPr>
          <w:bCs/>
          <w:color w:val="000000" w:themeColor="text1"/>
          <w:kern w:val="28"/>
        </w:rPr>
        <w:t>Gauch</w:t>
      </w:r>
      <w:proofErr w:type="spellEnd"/>
      <w:r w:rsidRPr="00097DC6">
        <w:rPr>
          <w:bCs/>
          <w:color w:val="000000" w:themeColor="text1"/>
          <w:kern w:val="28"/>
        </w:rPr>
        <w:t xml:space="preserve">, H. G., Gene Hwang, J. T., &amp; Fick, G. W. (2003). Model Evaluation by Comparison of Model-Based Predictions and Measured Values. In </w:t>
      </w:r>
      <w:r w:rsidRPr="00097DC6">
        <w:rPr>
          <w:bCs/>
          <w:i/>
          <w:iCs/>
          <w:color w:val="000000" w:themeColor="text1"/>
          <w:kern w:val="28"/>
        </w:rPr>
        <w:t>Agronomy Journal</w:t>
      </w:r>
      <w:r w:rsidRPr="00097DC6">
        <w:rPr>
          <w:bCs/>
          <w:color w:val="000000" w:themeColor="text1"/>
          <w:kern w:val="28"/>
        </w:rPr>
        <w:t xml:space="preserve"> (Vol. 95, Issue 6, pp. 1442–1446). https://doi.org/</w:t>
      </w:r>
      <w:hyperlink r:id="rId32" w:history="1">
        <w:r w:rsidRPr="00ED5A8B">
          <w:rPr>
            <w:rStyle w:val="Hyperlink"/>
            <w:bCs/>
            <w:color w:val="000000" w:themeColor="text1"/>
            <w:kern w:val="28"/>
            <w:u w:val="none"/>
          </w:rPr>
          <w:t>10.2134/agronj2003.1442</w:t>
        </w:r>
      </w:hyperlink>
    </w:p>
    <w:p w14:paraId="23932B96" w14:textId="45ADD234" w:rsidR="00ED5A8B" w:rsidRPr="00ED5A8B" w:rsidRDefault="00ED5A8B" w:rsidP="00B06F9A">
      <w:pPr>
        <w:pStyle w:val="Reference"/>
        <w:spacing w:line="360" w:lineRule="auto"/>
        <w:ind w:left="0" w:firstLine="0"/>
        <w:rPr>
          <w:bCs/>
          <w:color w:val="000000" w:themeColor="text1"/>
          <w:kern w:val="28"/>
        </w:rPr>
      </w:pPr>
      <w:r w:rsidRPr="00097DC6">
        <w:rPr>
          <w:bCs/>
          <w:color w:val="000000" w:themeColor="text1"/>
          <w:kern w:val="28"/>
        </w:rPr>
        <w:t xml:space="preserve">Goldberg, D. E., David Edward, G., Goldberg, D. E. G., &amp; Visiting Assistant Professor of History David E Goldberg. (1989). </w:t>
      </w:r>
      <w:r w:rsidRPr="00097DC6">
        <w:rPr>
          <w:bCs/>
          <w:i/>
          <w:iCs/>
          <w:color w:val="000000" w:themeColor="text1"/>
          <w:kern w:val="28"/>
        </w:rPr>
        <w:t>Genetic Algorithms in Search, Optimization, and Machine Learning</w:t>
      </w:r>
      <w:r w:rsidRPr="00097DC6">
        <w:rPr>
          <w:bCs/>
          <w:color w:val="000000" w:themeColor="text1"/>
          <w:kern w:val="28"/>
        </w:rPr>
        <w:t>. Addison-Wesley Publishing Company.</w:t>
      </w:r>
    </w:p>
    <w:p w14:paraId="14300E60" w14:textId="77777777" w:rsidR="000576B0" w:rsidRPr="000576B0" w:rsidRDefault="000576B0" w:rsidP="00937859">
      <w:pPr>
        <w:pStyle w:val="Reference"/>
        <w:spacing w:line="360" w:lineRule="auto"/>
        <w:ind w:left="0" w:firstLine="0"/>
        <w:rPr>
          <w:bCs/>
          <w:color w:val="000000" w:themeColor="text1"/>
          <w:kern w:val="28"/>
        </w:rPr>
      </w:pPr>
      <w:r w:rsidRPr="000576B0">
        <w:rPr>
          <w:bCs/>
          <w:color w:val="000000" w:themeColor="text1"/>
          <w:kern w:val="28"/>
        </w:rPr>
        <w:lastRenderedPageBreak/>
        <w:t xml:space="preserve">Hartley, A. J., </w:t>
      </w:r>
      <w:proofErr w:type="spellStart"/>
      <w:r w:rsidRPr="000576B0">
        <w:rPr>
          <w:bCs/>
          <w:color w:val="000000" w:themeColor="text1"/>
          <w:kern w:val="28"/>
        </w:rPr>
        <w:t>MacBean</w:t>
      </w:r>
      <w:proofErr w:type="spellEnd"/>
      <w:r w:rsidRPr="000576B0">
        <w:rPr>
          <w:bCs/>
          <w:color w:val="000000" w:themeColor="text1"/>
          <w:kern w:val="28"/>
        </w:rPr>
        <w:t xml:space="preserve">, N., </w:t>
      </w:r>
      <w:proofErr w:type="spellStart"/>
      <w:r w:rsidRPr="000576B0">
        <w:rPr>
          <w:bCs/>
          <w:color w:val="000000" w:themeColor="text1"/>
          <w:kern w:val="28"/>
        </w:rPr>
        <w:t>Georgievski</w:t>
      </w:r>
      <w:proofErr w:type="spellEnd"/>
      <w:r w:rsidRPr="000576B0">
        <w:rPr>
          <w:bCs/>
          <w:color w:val="000000" w:themeColor="text1"/>
          <w:kern w:val="28"/>
        </w:rPr>
        <w:t>, G., &amp; Bontemps, S. (2017). Uncertainty in plant functional type distributions and its impact on land surface models. </w:t>
      </w:r>
      <w:r w:rsidRPr="000576B0">
        <w:rPr>
          <w:bCs/>
          <w:i/>
          <w:iCs/>
          <w:color w:val="000000" w:themeColor="text1"/>
          <w:kern w:val="28"/>
        </w:rPr>
        <w:t>Remote Sensing of Environment</w:t>
      </w:r>
      <w:r w:rsidRPr="000576B0">
        <w:rPr>
          <w:bCs/>
          <w:color w:val="000000" w:themeColor="text1"/>
          <w:kern w:val="28"/>
        </w:rPr>
        <w:t>, </w:t>
      </w:r>
      <w:r w:rsidRPr="000576B0">
        <w:rPr>
          <w:bCs/>
          <w:i/>
          <w:iCs/>
          <w:color w:val="000000" w:themeColor="text1"/>
          <w:kern w:val="28"/>
        </w:rPr>
        <w:t>203</w:t>
      </w:r>
      <w:r w:rsidRPr="000576B0">
        <w:rPr>
          <w:bCs/>
          <w:color w:val="000000" w:themeColor="text1"/>
          <w:kern w:val="28"/>
        </w:rPr>
        <w:t>, 71-89.</w:t>
      </w:r>
    </w:p>
    <w:p w14:paraId="5FFBE073" w14:textId="7CBFE383" w:rsidR="00ED5A8B" w:rsidRPr="00ED5A8B" w:rsidRDefault="00ED5A8B" w:rsidP="00B06F9A">
      <w:pPr>
        <w:pStyle w:val="Reference"/>
        <w:spacing w:line="360" w:lineRule="auto"/>
        <w:ind w:left="0" w:firstLine="0"/>
        <w:rPr>
          <w:bCs/>
          <w:color w:val="000000" w:themeColor="text1"/>
          <w:kern w:val="28"/>
        </w:rPr>
      </w:pPr>
      <w:r w:rsidRPr="00097DC6">
        <w:rPr>
          <w:bCs/>
          <w:color w:val="000000" w:themeColor="text1"/>
          <w:kern w:val="28"/>
        </w:rPr>
        <w:t xml:space="preserve">Haupt, R. L., Haupt, S. E., &amp; Haupt, S. E. A. (2004). </w:t>
      </w:r>
      <w:r w:rsidRPr="00097DC6">
        <w:rPr>
          <w:bCs/>
          <w:i/>
          <w:iCs/>
          <w:color w:val="000000" w:themeColor="text1"/>
          <w:kern w:val="28"/>
        </w:rPr>
        <w:t>Practical Genetic Algorithms</w:t>
      </w:r>
      <w:r w:rsidRPr="00097DC6">
        <w:rPr>
          <w:bCs/>
          <w:color w:val="000000" w:themeColor="text1"/>
          <w:kern w:val="28"/>
        </w:rPr>
        <w:t>. Wiley.</w:t>
      </w:r>
    </w:p>
    <w:p w14:paraId="5CDE7624" w14:textId="2751901C" w:rsidR="00ED5A8B" w:rsidRPr="00ED5A8B" w:rsidRDefault="00ED5A8B" w:rsidP="00B06F9A">
      <w:pPr>
        <w:pStyle w:val="Reference"/>
        <w:spacing w:line="360" w:lineRule="auto"/>
        <w:ind w:left="0" w:firstLine="0"/>
        <w:rPr>
          <w:bCs/>
          <w:color w:val="000000" w:themeColor="text1"/>
          <w:kern w:val="28"/>
        </w:rPr>
      </w:pPr>
      <w:proofErr w:type="spellStart"/>
      <w:r w:rsidRPr="00097DC6">
        <w:rPr>
          <w:bCs/>
          <w:color w:val="000000" w:themeColor="text1"/>
          <w:kern w:val="28"/>
        </w:rPr>
        <w:t>Haverd</w:t>
      </w:r>
      <w:proofErr w:type="spellEnd"/>
      <w:r w:rsidRPr="00097DC6">
        <w:rPr>
          <w:bCs/>
          <w:color w:val="000000" w:themeColor="text1"/>
          <w:kern w:val="28"/>
        </w:rPr>
        <w:t xml:space="preserve">, V., </w:t>
      </w:r>
      <w:proofErr w:type="spellStart"/>
      <w:r w:rsidRPr="00097DC6">
        <w:rPr>
          <w:bCs/>
          <w:color w:val="000000" w:themeColor="text1"/>
          <w:kern w:val="28"/>
        </w:rPr>
        <w:t>Ahlström</w:t>
      </w:r>
      <w:proofErr w:type="spellEnd"/>
      <w:r w:rsidRPr="00097DC6">
        <w:rPr>
          <w:bCs/>
          <w:color w:val="000000" w:themeColor="text1"/>
          <w:kern w:val="28"/>
        </w:rPr>
        <w:t xml:space="preserve">, A., Smith, B., &amp; </w:t>
      </w:r>
      <w:proofErr w:type="spellStart"/>
      <w:r w:rsidRPr="00097DC6">
        <w:rPr>
          <w:bCs/>
          <w:color w:val="000000" w:themeColor="text1"/>
          <w:kern w:val="28"/>
        </w:rPr>
        <w:t>Canadell</w:t>
      </w:r>
      <w:proofErr w:type="spellEnd"/>
      <w:r w:rsidRPr="00097DC6">
        <w:rPr>
          <w:bCs/>
          <w:color w:val="000000" w:themeColor="text1"/>
          <w:kern w:val="28"/>
        </w:rPr>
        <w:t xml:space="preserve">, J. G. (2017). Carbon cycle responses of semi-arid ecosystems to positive asymmetry in rainfall. </w:t>
      </w:r>
      <w:r w:rsidRPr="00097DC6">
        <w:rPr>
          <w:bCs/>
          <w:i/>
          <w:iCs/>
          <w:color w:val="000000" w:themeColor="text1"/>
          <w:kern w:val="28"/>
        </w:rPr>
        <w:t>Global Change Biology</w:t>
      </w:r>
      <w:r w:rsidRPr="00097DC6">
        <w:rPr>
          <w:bCs/>
          <w:color w:val="000000" w:themeColor="text1"/>
          <w:kern w:val="28"/>
        </w:rPr>
        <w:t xml:space="preserve">, </w:t>
      </w:r>
      <w:r w:rsidRPr="00097DC6">
        <w:rPr>
          <w:bCs/>
          <w:i/>
          <w:iCs/>
          <w:color w:val="000000" w:themeColor="text1"/>
          <w:kern w:val="28"/>
        </w:rPr>
        <w:t>23</w:t>
      </w:r>
      <w:r w:rsidRPr="00097DC6">
        <w:rPr>
          <w:bCs/>
          <w:color w:val="000000" w:themeColor="text1"/>
          <w:kern w:val="28"/>
        </w:rPr>
        <w:t>(2), 793–800.</w:t>
      </w:r>
    </w:p>
    <w:p w14:paraId="5D671F2A" w14:textId="2F0D5DFB" w:rsidR="00ED5A8B" w:rsidRPr="00ED5A8B" w:rsidRDefault="00ED5A8B" w:rsidP="00B06F9A">
      <w:pPr>
        <w:pStyle w:val="Reference"/>
        <w:spacing w:line="360" w:lineRule="auto"/>
        <w:ind w:left="0" w:firstLine="0"/>
        <w:rPr>
          <w:bCs/>
          <w:color w:val="000000" w:themeColor="text1"/>
          <w:kern w:val="28"/>
        </w:rPr>
      </w:pPr>
      <w:proofErr w:type="spellStart"/>
      <w:r w:rsidRPr="00097DC6">
        <w:rPr>
          <w:bCs/>
          <w:color w:val="000000" w:themeColor="text1"/>
          <w:kern w:val="28"/>
        </w:rPr>
        <w:t>Haverd</w:t>
      </w:r>
      <w:proofErr w:type="spellEnd"/>
      <w:r w:rsidRPr="00097DC6">
        <w:rPr>
          <w:bCs/>
          <w:color w:val="000000" w:themeColor="text1"/>
          <w:kern w:val="28"/>
        </w:rPr>
        <w:t xml:space="preserve">, V., </w:t>
      </w:r>
      <w:proofErr w:type="spellStart"/>
      <w:r w:rsidRPr="00097DC6">
        <w:rPr>
          <w:bCs/>
          <w:color w:val="000000" w:themeColor="text1"/>
          <w:kern w:val="28"/>
        </w:rPr>
        <w:t>Raupach</w:t>
      </w:r>
      <w:proofErr w:type="spellEnd"/>
      <w:r w:rsidRPr="00097DC6">
        <w:rPr>
          <w:bCs/>
          <w:color w:val="000000" w:themeColor="text1"/>
          <w:kern w:val="28"/>
        </w:rPr>
        <w:t xml:space="preserve">, M. R., Briggs, P. R., </w:t>
      </w:r>
      <w:proofErr w:type="spellStart"/>
      <w:r w:rsidRPr="00097DC6">
        <w:rPr>
          <w:bCs/>
          <w:color w:val="000000" w:themeColor="text1"/>
          <w:kern w:val="28"/>
        </w:rPr>
        <w:t>Canadell</w:t>
      </w:r>
      <w:proofErr w:type="spellEnd"/>
      <w:r w:rsidRPr="00097DC6">
        <w:rPr>
          <w:bCs/>
          <w:color w:val="000000" w:themeColor="text1"/>
          <w:kern w:val="28"/>
        </w:rPr>
        <w:t xml:space="preserve">, J. G., Isaac, P., Pickett-Heaps, C., Roxburgh, S. H., van </w:t>
      </w:r>
      <w:proofErr w:type="spellStart"/>
      <w:r w:rsidRPr="00097DC6">
        <w:rPr>
          <w:bCs/>
          <w:color w:val="000000" w:themeColor="text1"/>
          <w:kern w:val="28"/>
        </w:rPr>
        <w:t>Gorsel</w:t>
      </w:r>
      <w:proofErr w:type="spellEnd"/>
      <w:r w:rsidRPr="00097DC6">
        <w:rPr>
          <w:bCs/>
          <w:color w:val="000000" w:themeColor="text1"/>
          <w:kern w:val="28"/>
        </w:rPr>
        <w:t xml:space="preserve">, E., </w:t>
      </w:r>
      <w:proofErr w:type="spellStart"/>
      <w:r w:rsidRPr="00097DC6">
        <w:rPr>
          <w:bCs/>
          <w:color w:val="000000" w:themeColor="text1"/>
          <w:kern w:val="28"/>
        </w:rPr>
        <w:t>Viscarra</w:t>
      </w:r>
      <w:proofErr w:type="spellEnd"/>
      <w:r w:rsidRPr="00097DC6">
        <w:rPr>
          <w:bCs/>
          <w:color w:val="000000" w:themeColor="text1"/>
          <w:kern w:val="28"/>
        </w:rPr>
        <w:t xml:space="preserve"> </w:t>
      </w:r>
      <w:proofErr w:type="spellStart"/>
      <w:r w:rsidRPr="00097DC6">
        <w:rPr>
          <w:bCs/>
          <w:color w:val="000000" w:themeColor="text1"/>
          <w:kern w:val="28"/>
        </w:rPr>
        <w:t>Rossel</w:t>
      </w:r>
      <w:proofErr w:type="spellEnd"/>
      <w:r w:rsidRPr="00097DC6">
        <w:rPr>
          <w:bCs/>
          <w:color w:val="000000" w:themeColor="text1"/>
          <w:kern w:val="28"/>
        </w:rPr>
        <w:t xml:space="preserve">, R. A., &amp; Wang, Z. (2013a). Multiple observation types reduce uncertainty in Australia’s terrestrial carbon and water cycles. In </w:t>
      </w:r>
      <w:proofErr w:type="spellStart"/>
      <w:r w:rsidRPr="00097DC6">
        <w:rPr>
          <w:bCs/>
          <w:i/>
          <w:iCs/>
          <w:color w:val="000000" w:themeColor="text1"/>
          <w:kern w:val="28"/>
        </w:rPr>
        <w:t>Biogeosciences</w:t>
      </w:r>
      <w:proofErr w:type="spellEnd"/>
      <w:r w:rsidRPr="00097DC6">
        <w:rPr>
          <w:bCs/>
          <w:color w:val="000000" w:themeColor="text1"/>
          <w:kern w:val="28"/>
        </w:rPr>
        <w:t xml:space="preserve"> (Vol. 10, Issue 3, pp. 2011–2040). https://doi.org/</w:t>
      </w:r>
      <w:hyperlink r:id="rId33" w:history="1">
        <w:r w:rsidRPr="00ED5A8B">
          <w:rPr>
            <w:rStyle w:val="Hyperlink"/>
            <w:bCs/>
            <w:color w:val="000000" w:themeColor="text1"/>
            <w:kern w:val="28"/>
            <w:u w:val="none"/>
          </w:rPr>
          <w:t>10.5194/bg-10-2011-2013</w:t>
        </w:r>
      </w:hyperlink>
    </w:p>
    <w:p w14:paraId="58237129" w14:textId="197B0071" w:rsidR="00ED5A8B" w:rsidRPr="00ED5A8B" w:rsidRDefault="00ED5A8B" w:rsidP="00B06F9A">
      <w:pPr>
        <w:pStyle w:val="Reference"/>
        <w:spacing w:line="360" w:lineRule="auto"/>
        <w:ind w:left="0" w:firstLine="0"/>
        <w:rPr>
          <w:bCs/>
          <w:color w:val="000000" w:themeColor="text1"/>
          <w:kern w:val="28"/>
        </w:rPr>
      </w:pPr>
      <w:proofErr w:type="spellStart"/>
      <w:r w:rsidRPr="00097DC6">
        <w:rPr>
          <w:bCs/>
          <w:color w:val="000000" w:themeColor="text1"/>
          <w:kern w:val="28"/>
        </w:rPr>
        <w:t>Haverd</w:t>
      </w:r>
      <w:proofErr w:type="spellEnd"/>
      <w:r w:rsidRPr="00097DC6">
        <w:rPr>
          <w:bCs/>
          <w:color w:val="000000" w:themeColor="text1"/>
          <w:kern w:val="28"/>
        </w:rPr>
        <w:t xml:space="preserve">, V., </w:t>
      </w:r>
      <w:proofErr w:type="spellStart"/>
      <w:r w:rsidRPr="00097DC6">
        <w:rPr>
          <w:bCs/>
          <w:color w:val="000000" w:themeColor="text1"/>
          <w:kern w:val="28"/>
        </w:rPr>
        <w:t>Raupach</w:t>
      </w:r>
      <w:proofErr w:type="spellEnd"/>
      <w:r w:rsidRPr="00097DC6">
        <w:rPr>
          <w:bCs/>
          <w:color w:val="000000" w:themeColor="text1"/>
          <w:kern w:val="28"/>
        </w:rPr>
        <w:t xml:space="preserve">, M. R., Briggs, P. R., </w:t>
      </w:r>
      <w:proofErr w:type="spellStart"/>
      <w:r w:rsidRPr="00097DC6">
        <w:rPr>
          <w:bCs/>
          <w:color w:val="000000" w:themeColor="text1"/>
          <w:kern w:val="28"/>
        </w:rPr>
        <w:t>Canadell</w:t>
      </w:r>
      <w:proofErr w:type="spellEnd"/>
      <w:r w:rsidRPr="00097DC6">
        <w:rPr>
          <w:bCs/>
          <w:color w:val="000000" w:themeColor="text1"/>
          <w:kern w:val="28"/>
        </w:rPr>
        <w:t xml:space="preserve">, J. G., Isaac, P., Pickett-Heaps, C., Roxburgh, S. H., van </w:t>
      </w:r>
      <w:proofErr w:type="spellStart"/>
      <w:r w:rsidRPr="00097DC6">
        <w:rPr>
          <w:bCs/>
          <w:color w:val="000000" w:themeColor="text1"/>
          <w:kern w:val="28"/>
        </w:rPr>
        <w:t>Gorsel</w:t>
      </w:r>
      <w:proofErr w:type="spellEnd"/>
      <w:r w:rsidRPr="00097DC6">
        <w:rPr>
          <w:bCs/>
          <w:color w:val="000000" w:themeColor="text1"/>
          <w:kern w:val="28"/>
        </w:rPr>
        <w:t xml:space="preserve">, E., </w:t>
      </w:r>
      <w:proofErr w:type="spellStart"/>
      <w:r w:rsidRPr="00097DC6">
        <w:rPr>
          <w:bCs/>
          <w:color w:val="000000" w:themeColor="text1"/>
          <w:kern w:val="28"/>
        </w:rPr>
        <w:t>Viscarra</w:t>
      </w:r>
      <w:proofErr w:type="spellEnd"/>
      <w:r w:rsidRPr="00097DC6">
        <w:rPr>
          <w:bCs/>
          <w:color w:val="000000" w:themeColor="text1"/>
          <w:kern w:val="28"/>
        </w:rPr>
        <w:t xml:space="preserve"> </w:t>
      </w:r>
      <w:proofErr w:type="spellStart"/>
      <w:r w:rsidRPr="00097DC6">
        <w:rPr>
          <w:bCs/>
          <w:color w:val="000000" w:themeColor="text1"/>
          <w:kern w:val="28"/>
        </w:rPr>
        <w:t>Rossel</w:t>
      </w:r>
      <w:proofErr w:type="spellEnd"/>
      <w:r w:rsidRPr="00097DC6">
        <w:rPr>
          <w:bCs/>
          <w:color w:val="000000" w:themeColor="text1"/>
          <w:kern w:val="28"/>
        </w:rPr>
        <w:t xml:space="preserve">, R. A., &amp; Wang, Z. (2013b). Multiple observation types reduce uncertainty in Australia’s terrestrial carbon and water cycles. In </w:t>
      </w:r>
      <w:proofErr w:type="spellStart"/>
      <w:r w:rsidRPr="00097DC6">
        <w:rPr>
          <w:bCs/>
          <w:i/>
          <w:iCs/>
          <w:color w:val="000000" w:themeColor="text1"/>
          <w:kern w:val="28"/>
        </w:rPr>
        <w:t>Biogeosciences</w:t>
      </w:r>
      <w:proofErr w:type="spellEnd"/>
      <w:r w:rsidRPr="00097DC6">
        <w:rPr>
          <w:bCs/>
          <w:color w:val="000000" w:themeColor="text1"/>
          <w:kern w:val="28"/>
        </w:rPr>
        <w:t xml:space="preserve"> (Vol. 10, Issue 3, pp. 2011–2040). https://doi.org/</w:t>
      </w:r>
      <w:hyperlink r:id="rId34" w:history="1">
        <w:r w:rsidRPr="00ED5A8B">
          <w:rPr>
            <w:rStyle w:val="Hyperlink"/>
            <w:bCs/>
            <w:color w:val="000000" w:themeColor="text1"/>
            <w:kern w:val="28"/>
            <w:u w:val="none"/>
          </w:rPr>
          <w:t>10.5194/bg-10-2011-2013</w:t>
        </w:r>
      </w:hyperlink>
    </w:p>
    <w:p w14:paraId="62B9291B" w14:textId="344F278D" w:rsidR="00ED5A8B" w:rsidRPr="00ED5A8B" w:rsidRDefault="00ED5A8B" w:rsidP="00B06F9A">
      <w:pPr>
        <w:pStyle w:val="Reference"/>
        <w:spacing w:line="360" w:lineRule="auto"/>
        <w:ind w:left="0" w:firstLine="0"/>
        <w:rPr>
          <w:bCs/>
          <w:color w:val="000000" w:themeColor="text1"/>
          <w:kern w:val="28"/>
        </w:rPr>
      </w:pPr>
      <w:r w:rsidRPr="00097DC6">
        <w:rPr>
          <w:bCs/>
          <w:color w:val="000000" w:themeColor="text1"/>
          <w:kern w:val="28"/>
        </w:rPr>
        <w:t xml:space="preserve">Hogue, T. S., </w:t>
      </w:r>
      <w:proofErr w:type="spellStart"/>
      <w:r w:rsidRPr="00097DC6">
        <w:rPr>
          <w:bCs/>
          <w:color w:val="000000" w:themeColor="text1"/>
          <w:kern w:val="28"/>
        </w:rPr>
        <w:t>Bastidas</w:t>
      </w:r>
      <w:proofErr w:type="spellEnd"/>
      <w:r w:rsidRPr="00097DC6">
        <w:rPr>
          <w:bCs/>
          <w:color w:val="000000" w:themeColor="text1"/>
          <w:kern w:val="28"/>
        </w:rPr>
        <w:t xml:space="preserve">, L., Gupta, H., </w:t>
      </w:r>
      <w:proofErr w:type="spellStart"/>
      <w:r w:rsidRPr="00097DC6">
        <w:rPr>
          <w:bCs/>
          <w:color w:val="000000" w:themeColor="text1"/>
          <w:kern w:val="28"/>
        </w:rPr>
        <w:t>Sorooshian</w:t>
      </w:r>
      <w:proofErr w:type="spellEnd"/>
      <w:r w:rsidRPr="00097DC6">
        <w:rPr>
          <w:bCs/>
          <w:color w:val="000000" w:themeColor="text1"/>
          <w:kern w:val="28"/>
        </w:rPr>
        <w:t xml:space="preserve">, S., Mitchell, K., &amp; Emmerich, W. (2005). Evaluation and Transferability of the Noah Land Surface Model in Semiarid Environments. In </w:t>
      </w:r>
      <w:r w:rsidRPr="00097DC6">
        <w:rPr>
          <w:bCs/>
          <w:i/>
          <w:iCs/>
          <w:color w:val="000000" w:themeColor="text1"/>
          <w:kern w:val="28"/>
        </w:rPr>
        <w:t>Journal of Hydrometeorology</w:t>
      </w:r>
      <w:r w:rsidRPr="00097DC6">
        <w:rPr>
          <w:bCs/>
          <w:color w:val="000000" w:themeColor="text1"/>
          <w:kern w:val="28"/>
        </w:rPr>
        <w:t xml:space="preserve"> (Vol. 6, Issue 1, pp. 68–84). https://doi.org/</w:t>
      </w:r>
      <w:hyperlink r:id="rId35" w:history="1">
        <w:r w:rsidRPr="00ED5A8B">
          <w:rPr>
            <w:rStyle w:val="Hyperlink"/>
            <w:bCs/>
            <w:color w:val="000000" w:themeColor="text1"/>
            <w:kern w:val="28"/>
            <w:u w:val="none"/>
          </w:rPr>
          <w:t>10.1175/jhm-402.1</w:t>
        </w:r>
      </w:hyperlink>
    </w:p>
    <w:p w14:paraId="746ACA45" w14:textId="27479FF6" w:rsidR="00ED5A8B" w:rsidRPr="00ED5A8B" w:rsidRDefault="00ED5A8B" w:rsidP="00B06F9A">
      <w:pPr>
        <w:pStyle w:val="Reference"/>
        <w:spacing w:line="360" w:lineRule="auto"/>
        <w:ind w:left="0" w:firstLine="0"/>
        <w:rPr>
          <w:bCs/>
          <w:color w:val="000000" w:themeColor="text1"/>
          <w:kern w:val="28"/>
        </w:rPr>
      </w:pPr>
      <w:r w:rsidRPr="00097DC6">
        <w:rPr>
          <w:bCs/>
          <w:color w:val="000000" w:themeColor="text1"/>
          <w:kern w:val="28"/>
        </w:rPr>
        <w:t xml:space="preserve">Hurtt, G. C., </w:t>
      </w:r>
      <w:proofErr w:type="spellStart"/>
      <w:r w:rsidRPr="00097DC6">
        <w:rPr>
          <w:bCs/>
          <w:color w:val="000000" w:themeColor="text1"/>
          <w:kern w:val="28"/>
        </w:rPr>
        <w:t>Chini</w:t>
      </w:r>
      <w:proofErr w:type="spellEnd"/>
      <w:r w:rsidRPr="00097DC6">
        <w:rPr>
          <w:bCs/>
          <w:color w:val="000000" w:themeColor="text1"/>
          <w:kern w:val="28"/>
        </w:rPr>
        <w:t xml:space="preserve">, L., </w:t>
      </w:r>
      <w:proofErr w:type="spellStart"/>
      <w:r w:rsidRPr="00097DC6">
        <w:rPr>
          <w:bCs/>
          <w:color w:val="000000" w:themeColor="text1"/>
          <w:kern w:val="28"/>
        </w:rPr>
        <w:t>Sahajpal</w:t>
      </w:r>
      <w:proofErr w:type="spellEnd"/>
      <w:r w:rsidRPr="00097DC6">
        <w:rPr>
          <w:bCs/>
          <w:color w:val="000000" w:themeColor="text1"/>
          <w:kern w:val="28"/>
        </w:rPr>
        <w:t xml:space="preserve">, R., </w:t>
      </w:r>
      <w:proofErr w:type="spellStart"/>
      <w:r w:rsidRPr="00097DC6">
        <w:rPr>
          <w:bCs/>
          <w:color w:val="000000" w:themeColor="text1"/>
          <w:kern w:val="28"/>
        </w:rPr>
        <w:t>Frolking</w:t>
      </w:r>
      <w:proofErr w:type="spellEnd"/>
      <w:r w:rsidRPr="00097DC6">
        <w:rPr>
          <w:bCs/>
          <w:color w:val="000000" w:themeColor="text1"/>
          <w:kern w:val="28"/>
        </w:rPr>
        <w:t xml:space="preserve">, S., </w:t>
      </w:r>
      <w:proofErr w:type="spellStart"/>
      <w:r w:rsidRPr="00097DC6">
        <w:rPr>
          <w:bCs/>
          <w:color w:val="000000" w:themeColor="text1"/>
          <w:kern w:val="28"/>
        </w:rPr>
        <w:t>Bodirsky</w:t>
      </w:r>
      <w:proofErr w:type="spellEnd"/>
      <w:r w:rsidRPr="00097DC6">
        <w:rPr>
          <w:bCs/>
          <w:color w:val="000000" w:themeColor="text1"/>
          <w:kern w:val="28"/>
        </w:rPr>
        <w:t xml:space="preserve">, B. L., Calvin, K., </w:t>
      </w:r>
      <w:proofErr w:type="spellStart"/>
      <w:r w:rsidRPr="00097DC6">
        <w:rPr>
          <w:bCs/>
          <w:color w:val="000000" w:themeColor="text1"/>
          <w:kern w:val="28"/>
        </w:rPr>
        <w:t>Doelman</w:t>
      </w:r>
      <w:proofErr w:type="spellEnd"/>
      <w:r w:rsidRPr="00097DC6">
        <w:rPr>
          <w:bCs/>
          <w:color w:val="000000" w:themeColor="text1"/>
          <w:kern w:val="28"/>
        </w:rPr>
        <w:t xml:space="preserve">, J. C., Fisk, J., Fujimori, S., Klein </w:t>
      </w:r>
      <w:proofErr w:type="spellStart"/>
      <w:r w:rsidRPr="00097DC6">
        <w:rPr>
          <w:bCs/>
          <w:color w:val="000000" w:themeColor="text1"/>
          <w:kern w:val="28"/>
        </w:rPr>
        <w:t>Goldewijk</w:t>
      </w:r>
      <w:proofErr w:type="spellEnd"/>
      <w:r w:rsidRPr="00097DC6">
        <w:rPr>
          <w:bCs/>
          <w:color w:val="000000" w:themeColor="text1"/>
          <w:kern w:val="28"/>
        </w:rPr>
        <w:t xml:space="preserve">, K., Hasegawa, T., </w:t>
      </w:r>
      <w:proofErr w:type="spellStart"/>
      <w:r w:rsidRPr="00097DC6">
        <w:rPr>
          <w:bCs/>
          <w:color w:val="000000" w:themeColor="text1"/>
          <w:kern w:val="28"/>
        </w:rPr>
        <w:t>Havlik</w:t>
      </w:r>
      <w:proofErr w:type="spellEnd"/>
      <w:r w:rsidRPr="00097DC6">
        <w:rPr>
          <w:bCs/>
          <w:color w:val="000000" w:themeColor="text1"/>
          <w:kern w:val="28"/>
        </w:rPr>
        <w:t xml:space="preserve">, P., </w:t>
      </w:r>
      <w:proofErr w:type="spellStart"/>
      <w:r w:rsidRPr="00097DC6">
        <w:rPr>
          <w:bCs/>
          <w:color w:val="000000" w:themeColor="text1"/>
          <w:kern w:val="28"/>
        </w:rPr>
        <w:t>Heinimann</w:t>
      </w:r>
      <w:proofErr w:type="spellEnd"/>
      <w:r w:rsidRPr="00097DC6">
        <w:rPr>
          <w:bCs/>
          <w:color w:val="000000" w:themeColor="text1"/>
          <w:kern w:val="28"/>
        </w:rPr>
        <w:t xml:space="preserve">, A., </w:t>
      </w:r>
      <w:proofErr w:type="spellStart"/>
      <w:r w:rsidRPr="00097DC6">
        <w:rPr>
          <w:bCs/>
          <w:color w:val="000000" w:themeColor="text1"/>
          <w:kern w:val="28"/>
        </w:rPr>
        <w:t>Humpenöder</w:t>
      </w:r>
      <w:proofErr w:type="spellEnd"/>
      <w:r w:rsidRPr="00097DC6">
        <w:rPr>
          <w:bCs/>
          <w:color w:val="000000" w:themeColor="text1"/>
          <w:kern w:val="28"/>
        </w:rPr>
        <w:t xml:space="preserve">, F., </w:t>
      </w:r>
      <w:proofErr w:type="spellStart"/>
      <w:r w:rsidRPr="00097DC6">
        <w:rPr>
          <w:bCs/>
          <w:color w:val="000000" w:themeColor="text1"/>
          <w:kern w:val="28"/>
        </w:rPr>
        <w:t>Jungclaus</w:t>
      </w:r>
      <w:proofErr w:type="spellEnd"/>
      <w:r w:rsidRPr="00097DC6">
        <w:rPr>
          <w:bCs/>
          <w:color w:val="000000" w:themeColor="text1"/>
          <w:kern w:val="28"/>
        </w:rPr>
        <w:t xml:space="preserve">, J., Kaplan, J. O., Kennedy, J., </w:t>
      </w:r>
      <w:proofErr w:type="spellStart"/>
      <w:r w:rsidRPr="00097DC6">
        <w:rPr>
          <w:bCs/>
          <w:color w:val="000000" w:themeColor="text1"/>
          <w:kern w:val="28"/>
        </w:rPr>
        <w:t>Krisztin</w:t>
      </w:r>
      <w:proofErr w:type="spellEnd"/>
      <w:r w:rsidRPr="00097DC6">
        <w:rPr>
          <w:bCs/>
          <w:color w:val="000000" w:themeColor="text1"/>
          <w:kern w:val="28"/>
        </w:rPr>
        <w:t xml:space="preserve">, T., Lawrence, D., … Zhang, X. (2020). Harmonization of global land use change and management for the period 850–2100 (LUH2) for CMIP6. </w:t>
      </w:r>
      <w:r w:rsidRPr="00097DC6">
        <w:rPr>
          <w:bCs/>
          <w:i/>
          <w:iCs/>
          <w:color w:val="000000" w:themeColor="text1"/>
          <w:kern w:val="28"/>
        </w:rPr>
        <w:t>Geoscientific Model Development</w:t>
      </w:r>
      <w:r w:rsidRPr="00097DC6">
        <w:rPr>
          <w:bCs/>
          <w:color w:val="000000" w:themeColor="text1"/>
          <w:kern w:val="28"/>
        </w:rPr>
        <w:t xml:space="preserve">, </w:t>
      </w:r>
      <w:r w:rsidRPr="00097DC6">
        <w:rPr>
          <w:bCs/>
          <w:i/>
          <w:iCs/>
          <w:color w:val="000000" w:themeColor="text1"/>
          <w:kern w:val="28"/>
        </w:rPr>
        <w:t>13</w:t>
      </w:r>
      <w:r w:rsidRPr="00097DC6">
        <w:rPr>
          <w:bCs/>
          <w:color w:val="000000" w:themeColor="text1"/>
          <w:kern w:val="28"/>
        </w:rPr>
        <w:t>(11), 5425–5464.</w:t>
      </w:r>
    </w:p>
    <w:p w14:paraId="3FDEB4A0" w14:textId="2B7F617B" w:rsidR="00ED5A8B" w:rsidRPr="00ED5A8B" w:rsidRDefault="00ED5A8B" w:rsidP="00B06F9A">
      <w:pPr>
        <w:pStyle w:val="Reference"/>
        <w:spacing w:line="360" w:lineRule="auto"/>
        <w:ind w:left="0" w:firstLine="0"/>
        <w:rPr>
          <w:bCs/>
          <w:color w:val="000000" w:themeColor="text1"/>
          <w:kern w:val="28"/>
        </w:rPr>
      </w:pPr>
      <w:r w:rsidRPr="00097DC6">
        <w:rPr>
          <w:bCs/>
          <w:color w:val="000000" w:themeColor="text1"/>
          <w:kern w:val="28"/>
        </w:rPr>
        <w:t xml:space="preserve">Kobayashi, K., &amp; Salam, M. U. (2000). Comparing Simulated and Measured Values Using Mean Squared Deviation and its Components. In </w:t>
      </w:r>
      <w:r w:rsidRPr="00097DC6">
        <w:rPr>
          <w:bCs/>
          <w:i/>
          <w:iCs/>
          <w:color w:val="000000" w:themeColor="text1"/>
          <w:kern w:val="28"/>
        </w:rPr>
        <w:t>Agronomy Journal</w:t>
      </w:r>
      <w:r w:rsidRPr="00097DC6">
        <w:rPr>
          <w:bCs/>
          <w:color w:val="000000" w:themeColor="text1"/>
          <w:kern w:val="28"/>
        </w:rPr>
        <w:t xml:space="preserve"> (Vol. 92, Issue 2, p. 345). https://doi.org/</w:t>
      </w:r>
      <w:hyperlink r:id="rId36" w:history="1">
        <w:r w:rsidRPr="00ED5A8B">
          <w:rPr>
            <w:rStyle w:val="Hyperlink"/>
            <w:bCs/>
            <w:color w:val="000000" w:themeColor="text1"/>
            <w:kern w:val="28"/>
            <w:u w:val="none"/>
          </w:rPr>
          <w:t>10.1007/s100870050043</w:t>
        </w:r>
      </w:hyperlink>
    </w:p>
    <w:p w14:paraId="5DC425D4" w14:textId="68A684D3" w:rsidR="00ED5A8B" w:rsidRPr="00ED5A8B" w:rsidRDefault="00ED5A8B" w:rsidP="00B06F9A">
      <w:pPr>
        <w:pStyle w:val="Reference"/>
        <w:spacing w:line="360" w:lineRule="auto"/>
        <w:ind w:left="0" w:firstLine="0"/>
        <w:rPr>
          <w:bCs/>
          <w:color w:val="000000" w:themeColor="text1"/>
          <w:kern w:val="28"/>
        </w:rPr>
      </w:pPr>
      <w:proofErr w:type="spellStart"/>
      <w:r w:rsidRPr="00097DC6">
        <w:rPr>
          <w:bCs/>
          <w:color w:val="000000" w:themeColor="text1"/>
          <w:kern w:val="28"/>
        </w:rPr>
        <w:t>Krinner</w:t>
      </w:r>
      <w:proofErr w:type="spellEnd"/>
      <w:r w:rsidRPr="00097DC6">
        <w:rPr>
          <w:bCs/>
          <w:color w:val="000000" w:themeColor="text1"/>
          <w:kern w:val="28"/>
        </w:rPr>
        <w:t xml:space="preserve">, G., </w:t>
      </w:r>
      <w:proofErr w:type="spellStart"/>
      <w:r w:rsidRPr="00097DC6">
        <w:rPr>
          <w:bCs/>
          <w:color w:val="000000" w:themeColor="text1"/>
          <w:kern w:val="28"/>
        </w:rPr>
        <w:t>Viovy</w:t>
      </w:r>
      <w:proofErr w:type="spellEnd"/>
      <w:r w:rsidRPr="00097DC6">
        <w:rPr>
          <w:bCs/>
          <w:color w:val="000000" w:themeColor="text1"/>
          <w:kern w:val="28"/>
        </w:rPr>
        <w:t xml:space="preserve">, N., de </w:t>
      </w:r>
      <w:proofErr w:type="spellStart"/>
      <w:r w:rsidRPr="00097DC6">
        <w:rPr>
          <w:bCs/>
          <w:color w:val="000000" w:themeColor="text1"/>
          <w:kern w:val="28"/>
        </w:rPr>
        <w:t>Noblet-Ducoudré</w:t>
      </w:r>
      <w:proofErr w:type="spellEnd"/>
      <w:r w:rsidRPr="00097DC6">
        <w:rPr>
          <w:bCs/>
          <w:color w:val="000000" w:themeColor="text1"/>
          <w:kern w:val="28"/>
        </w:rPr>
        <w:t xml:space="preserve">, N., </w:t>
      </w:r>
      <w:proofErr w:type="spellStart"/>
      <w:r w:rsidRPr="00097DC6">
        <w:rPr>
          <w:bCs/>
          <w:color w:val="000000" w:themeColor="text1"/>
          <w:kern w:val="28"/>
        </w:rPr>
        <w:t>Ogée</w:t>
      </w:r>
      <w:proofErr w:type="spellEnd"/>
      <w:r w:rsidRPr="00097DC6">
        <w:rPr>
          <w:bCs/>
          <w:color w:val="000000" w:themeColor="text1"/>
          <w:kern w:val="28"/>
        </w:rPr>
        <w:t xml:space="preserve">, J., </w:t>
      </w:r>
      <w:proofErr w:type="spellStart"/>
      <w:r w:rsidRPr="00097DC6">
        <w:rPr>
          <w:bCs/>
          <w:color w:val="000000" w:themeColor="text1"/>
          <w:kern w:val="28"/>
        </w:rPr>
        <w:t>Polcher</w:t>
      </w:r>
      <w:proofErr w:type="spellEnd"/>
      <w:r w:rsidRPr="00097DC6">
        <w:rPr>
          <w:bCs/>
          <w:color w:val="000000" w:themeColor="text1"/>
          <w:kern w:val="28"/>
        </w:rPr>
        <w:t xml:space="preserve">, J., Friedlingstein, P., </w:t>
      </w:r>
      <w:proofErr w:type="spellStart"/>
      <w:r w:rsidRPr="00097DC6">
        <w:rPr>
          <w:bCs/>
          <w:color w:val="000000" w:themeColor="text1"/>
          <w:kern w:val="28"/>
        </w:rPr>
        <w:t>Ciais</w:t>
      </w:r>
      <w:proofErr w:type="spellEnd"/>
      <w:r w:rsidRPr="00097DC6">
        <w:rPr>
          <w:bCs/>
          <w:color w:val="000000" w:themeColor="text1"/>
          <w:kern w:val="28"/>
        </w:rPr>
        <w:t xml:space="preserve">, P., </w:t>
      </w:r>
      <w:proofErr w:type="spellStart"/>
      <w:r w:rsidRPr="00097DC6">
        <w:rPr>
          <w:bCs/>
          <w:color w:val="000000" w:themeColor="text1"/>
          <w:kern w:val="28"/>
        </w:rPr>
        <w:t>Sitch</w:t>
      </w:r>
      <w:proofErr w:type="spellEnd"/>
      <w:r w:rsidRPr="00097DC6">
        <w:rPr>
          <w:bCs/>
          <w:color w:val="000000" w:themeColor="text1"/>
          <w:kern w:val="28"/>
        </w:rPr>
        <w:t xml:space="preserve">, S., &amp; Colin Prentice, I. (2005). A dynamic global vegetation model for studies of the coupled atmosphere-biosphere system. In </w:t>
      </w:r>
      <w:r w:rsidRPr="00097DC6">
        <w:rPr>
          <w:bCs/>
          <w:i/>
          <w:iCs/>
          <w:color w:val="000000" w:themeColor="text1"/>
          <w:kern w:val="28"/>
        </w:rPr>
        <w:t>Global Biogeochemical Cycles</w:t>
      </w:r>
      <w:r w:rsidRPr="00097DC6">
        <w:rPr>
          <w:bCs/>
          <w:color w:val="000000" w:themeColor="text1"/>
          <w:kern w:val="28"/>
        </w:rPr>
        <w:t xml:space="preserve"> (Vol. 19, Issue 1). https://doi.org/</w:t>
      </w:r>
      <w:hyperlink r:id="rId37" w:history="1">
        <w:r w:rsidRPr="00ED5A8B">
          <w:rPr>
            <w:rStyle w:val="Hyperlink"/>
            <w:bCs/>
            <w:color w:val="000000" w:themeColor="text1"/>
            <w:kern w:val="28"/>
            <w:u w:val="none"/>
          </w:rPr>
          <w:t>10.1029/2003gb002199</w:t>
        </w:r>
      </w:hyperlink>
    </w:p>
    <w:p w14:paraId="48EC2FB3" w14:textId="17C68A54" w:rsidR="00ED5A8B" w:rsidRPr="00ED5A8B" w:rsidRDefault="00ED5A8B" w:rsidP="00B06F9A">
      <w:pPr>
        <w:pStyle w:val="Reference"/>
        <w:spacing w:line="360" w:lineRule="auto"/>
        <w:ind w:left="0" w:firstLine="0"/>
        <w:rPr>
          <w:bCs/>
          <w:color w:val="000000" w:themeColor="text1"/>
          <w:kern w:val="28"/>
        </w:rPr>
      </w:pPr>
      <w:r w:rsidRPr="00097DC6">
        <w:rPr>
          <w:bCs/>
          <w:color w:val="000000" w:themeColor="text1"/>
          <w:kern w:val="28"/>
        </w:rPr>
        <w:lastRenderedPageBreak/>
        <w:t xml:space="preserve">Krishnan, P., Meyers, T. P., Scott, R. L., Kennedy, L., &amp; Heuer, M. (2012). Energy exchange and evapotranspiration over two temperate semi-arid grasslands in North America. In </w:t>
      </w:r>
      <w:r w:rsidRPr="00097DC6">
        <w:rPr>
          <w:bCs/>
          <w:i/>
          <w:iCs/>
          <w:color w:val="000000" w:themeColor="text1"/>
          <w:kern w:val="28"/>
        </w:rPr>
        <w:t>Agricultural and Forest Meteorology</w:t>
      </w:r>
      <w:r w:rsidRPr="00097DC6">
        <w:rPr>
          <w:bCs/>
          <w:color w:val="000000" w:themeColor="text1"/>
          <w:kern w:val="28"/>
        </w:rPr>
        <w:t xml:space="preserve"> (Vol. 153, pp. 31–44). https://doi.org/</w:t>
      </w:r>
      <w:hyperlink r:id="rId38" w:history="1">
        <w:r w:rsidRPr="00ED5A8B">
          <w:rPr>
            <w:rStyle w:val="Hyperlink"/>
            <w:bCs/>
            <w:color w:val="000000" w:themeColor="text1"/>
            <w:kern w:val="28"/>
            <w:u w:val="none"/>
          </w:rPr>
          <w:t>10.1016/j.agrformet.2011.09.017</w:t>
        </w:r>
      </w:hyperlink>
    </w:p>
    <w:p w14:paraId="27EEBF45" w14:textId="4C50E216" w:rsidR="00ED5A8B" w:rsidRPr="00ED5A8B" w:rsidRDefault="00ED5A8B" w:rsidP="00B06F9A">
      <w:pPr>
        <w:pStyle w:val="Reference"/>
        <w:spacing w:line="360" w:lineRule="auto"/>
        <w:ind w:left="0" w:firstLine="0"/>
        <w:rPr>
          <w:bCs/>
          <w:color w:val="000000" w:themeColor="text1"/>
          <w:kern w:val="28"/>
        </w:rPr>
      </w:pPr>
      <w:proofErr w:type="spellStart"/>
      <w:r w:rsidRPr="00097DC6">
        <w:rPr>
          <w:bCs/>
          <w:color w:val="000000" w:themeColor="text1"/>
          <w:kern w:val="28"/>
        </w:rPr>
        <w:t>Kuppel</w:t>
      </w:r>
      <w:proofErr w:type="spellEnd"/>
      <w:r w:rsidRPr="00097DC6">
        <w:rPr>
          <w:bCs/>
          <w:color w:val="000000" w:themeColor="text1"/>
          <w:kern w:val="28"/>
        </w:rPr>
        <w:t xml:space="preserve">, S., </w:t>
      </w:r>
      <w:proofErr w:type="spellStart"/>
      <w:r w:rsidRPr="00097DC6">
        <w:rPr>
          <w:bCs/>
          <w:color w:val="000000" w:themeColor="text1"/>
          <w:kern w:val="28"/>
        </w:rPr>
        <w:t>Peylin</w:t>
      </w:r>
      <w:proofErr w:type="spellEnd"/>
      <w:r w:rsidRPr="00097DC6">
        <w:rPr>
          <w:bCs/>
          <w:color w:val="000000" w:themeColor="text1"/>
          <w:kern w:val="28"/>
        </w:rPr>
        <w:t xml:space="preserve">, P., </w:t>
      </w:r>
      <w:proofErr w:type="spellStart"/>
      <w:r w:rsidRPr="00097DC6">
        <w:rPr>
          <w:bCs/>
          <w:color w:val="000000" w:themeColor="text1"/>
          <w:kern w:val="28"/>
        </w:rPr>
        <w:t>Chevallier</w:t>
      </w:r>
      <w:proofErr w:type="spellEnd"/>
      <w:r w:rsidRPr="00097DC6">
        <w:rPr>
          <w:bCs/>
          <w:color w:val="000000" w:themeColor="text1"/>
          <w:kern w:val="28"/>
        </w:rPr>
        <w:t xml:space="preserve">, F., </w:t>
      </w:r>
      <w:proofErr w:type="spellStart"/>
      <w:r w:rsidRPr="00097DC6">
        <w:rPr>
          <w:bCs/>
          <w:color w:val="000000" w:themeColor="text1"/>
          <w:kern w:val="28"/>
        </w:rPr>
        <w:t>Bacour</w:t>
      </w:r>
      <w:proofErr w:type="spellEnd"/>
      <w:r w:rsidRPr="00097DC6">
        <w:rPr>
          <w:bCs/>
          <w:color w:val="000000" w:themeColor="text1"/>
          <w:kern w:val="28"/>
        </w:rPr>
        <w:t xml:space="preserve">, C., </w:t>
      </w:r>
      <w:proofErr w:type="spellStart"/>
      <w:r w:rsidRPr="00097DC6">
        <w:rPr>
          <w:bCs/>
          <w:color w:val="000000" w:themeColor="text1"/>
          <w:kern w:val="28"/>
        </w:rPr>
        <w:t>Maignan</w:t>
      </w:r>
      <w:proofErr w:type="spellEnd"/>
      <w:r w:rsidRPr="00097DC6">
        <w:rPr>
          <w:bCs/>
          <w:color w:val="000000" w:themeColor="text1"/>
          <w:kern w:val="28"/>
        </w:rPr>
        <w:t xml:space="preserve">, F., &amp; Richardson, A. D. (2012). Constraining a global ecosystem model with multi-site eddy-covariance data. In </w:t>
      </w:r>
      <w:proofErr w:type="spellStart"/>
      <w:r w:rsidRPr="00097DC6">
        <w:rPr>
          <w:bCs/>
          <w:i/>
          <w:iCs/>
          <w:color w:val="000000" w:themeColor="text1"/>
          <w:kern w:val="28"/>
        </w:rPr>
        <w:t>Biogeosciences</w:t>
      </w:r>
      <w:proofErr w:type="spellEnd"/>
      <w:r w:rsidRPr="00097DC6">
        <w:rPr>
          <w:bCs/>
          <w:color w:val="000000" w:themeColor="text1"/>
          <w:kern w:val="28"/>
        </w:rPr>
        <w:t xml:space="preserve"> (Vol. 9, Issue 10, pp. 3757–3776). https://doi.org/</w:t>
      </w:r>
      <w:hyperlink r:id="rId39" w:history="1">
        <w:r w:rsidRPr="00ED5A8B">
          <w:rPr>
            <w:rStyle w:val="Hyperlink"/>
            <w:bCs/>
            <w:color w:val="000000" w:themeColor="text1"/>
            <w:kern w:val="28"/>
            <w:u w:val="none"/>
          </w:rPr>
          <w:t>10.5194/bg-9-3757-2012</w:t>
        </w:r>
      </w:hyperlink>
    </w:p>
    <w:p w14:paraId="0D2C7A5C" w14:textId="6E05FD3D" w:rsidR="00ED5A8B" w:rsidRPr="00ED5A8B" w:rsidRDefault="00ED5A8B" w:rsidP="00B06F9A">
      <w:pPr>
        <w:pStyle w:val="Reference"/>
        <w:spacing w:line="360" w:lineRule="auto"/>
        <w:ind w:left="0" w:firstLine="0"/>
        <w:rPr>
          <w:bCs/>
          <w:color w:val="000000" w:themeColor="text1"/>
          <w:kern w:val="28"/>
        </w:rPr>
      </w:pPr>
      <w:proofErr w:type="spellStart"/>
      <w:r w:rsidRPr="00097DC6">
        <w:rPr>
          <w:bCs/>
          <w:color w:val="000000" w:themeColor="text1"/>
          <w:kern w:val="28"/>
        </w:rPr>
        <w:t>Kuppel</w:t>
      </w:r>
      <w:proofErr w:type="spellEnd"/>
      <w:r w:rsidRPr="00097DC6">
        <w:rPr>
          <w:bCs/>
          <w:color w:val="000000" w:themeColor="text1"/>
          <w:kern w:val="28"/>
        </w:rPr>
        <w:t xml:space="preserve">, S., </w:t>
      </w:r>
      <w:proofErr w:type="spellStart"/>
      <w:r w:rsidRPr="00097DC6">
        <w:rPr>
          <w:bCs/>
          <w:color w:val="000000" w:themeColor="text1"/>
          <w:kern w:val="28"/>
        </w:rPr>
        <w:t>Peylin</w:t>
      </w:r>
      <w:proofErr w:type="spellEnd"/>
      <w:r w:rsidRPr="00097DC6">
        <w:rPr>
          <w:bCs/>
          <w:color w:val="000000" w:themeColor="text1"/>
          <w:kern w:val="28"/>
        </w:rPr>
        <w:t xml:space="preserve">, P., </w:t>
      </w:r>
      <w:proofErr w:type="spellStart"/>
      <w:r w:rsidRPr="00097DC6">
        <w:rPr>
          <w:bCs/>
          <w:color w:val="000000" w:themeColor="text1"/>
          <w:kern w:val="28"/>
        </w:rPr>
        <w:t>Maignan</w:t>
      </w:r>
      <w:proofErr w:type="spellEnd"/>
      <w:r w:rsidRPr="00097DC6">
        <w:rPr>
          <w:bCs/>
          <w:color w:val="000000" w:themeColor="text1"/>
          <w:kern w:val="28"/>
        </w:rPr>
        <w:t xml:space="preserve">, F., </w:t>
      </w:r>
      <w:proofErr w:type="spellStart"/>
      <w:r w:rsidRPr="00097DC6">
        <w:rPr>
          <w:bCs/>
          <w:color w:val="000000" w:themeColor="text1"/>
          <w:kern w:val="28"/>
        </w:rPr>
        <w:t>Chevallier</w:t>
      </w:r>
      <w:proofErr w:type="spellEnd"/>
      <w:r w:rsidRPr="00097DC6">
        <w:rPr>
          <w:bCs/>
          <w:color w:val="000000" w:themeColor="text1"/>
          <w:kern w:val="28"/>
        </w:rPr>
        <w:t xml:space="preserve">, F., Kiely, G., </w:t>
      </w:r>
      <w:proofErr w:type="spellStart"/>
      <w:r w:rsidRPr="00097DC6">
        <w:rPr>
          <w:bCs/>
          <w:color w:val="000000" w:themeColor="text1"/>
          <w:kern w:val="28"/>
        </w:rPr>
        <w:t>Montagnani</w:t>
      </w:r>
      <w:proofErr w:type="spellEnd"/>
      <w:r w:rsidRPr="00097DC6">
        <w:rPr>
          <w:bCs/>
          <w:color w:val="000000" w:themeColor="text1"/>
          <w:kern w:val="28"/>
        </w:rPr>
        <w:t xml:space="preserve">, L., &amp; </w:t>
      </w:r>
      <w:proofErr w:type="spellStart"/>
      <w:r w:rsidRPr="00097DC6">
        <w:rPr>
          <w:bCs/>
          <w:color w:val="000000" w:themeColor="text1"/>
          <w:kern w:val="28"/>
        </w:rPr>
        <w:t>Cescatti</w:t>
      </w:r>
      <w:proofErr w:type="spellEnd"/>
      <w:r w:rsidRPr="00097DC6">
        <w:rPr>
          <w:bCs/>
          <w:color w:val="000000" w:themeColor="text1"/>
          <w:kern w:val="28"/>
        </w:rPr>
        <w:t xml:space="preserve">, A. (2014). Model–data fusion across ecosystems: from multisite optimizations to global simulations. In </w:t>
      </w:r>
      <w:r w:rsidRPr="00097DC6">
        <w:rPr>
          <w:bCs/>
          <w:i/>
          <w:iCs/>
          <w:color w:val="000000" w:themeColor="text1"/>
          <w:kern w:val="28"/>
        </w:rPr>
        <w:t>Geoscientific Model Development</w:t>
      </w:r>
      <w:r w:rsidRPr="00097DC6">
        <w:rPr>
          <w:bCs/>
          <w:color w:val="000000" w:themeColor="text1"/>
          <w:kern w:val="28"/>
        </w:rPr>
        <w:t xml:space="preserve"> (Vol. 7, Issue 6, pp. 2581–2597). https://doi.org/</w:t>
      </w:r>
      <w:hyperlink r:id="rId40" w:history="1">
        <w:r w:rsidRPr="00ED5A8B">
          <w:rPr>
            <w:rStyle w:val="Hyperlink"/>
            <w:bCs/>
            <w:color w:val="000000" w:themeColor="text1"/>
            <w:kern w:val="28"/>
            <w:u w:val="none"/>
          </w:rPr>
          <w:t>10.5194/gmd-7-2581-2014</w:t>
        </w:r>
      </w:hyperlink>
    </w:p>
    <w:p w14:paraId="7E5EC90D" w14:textId="23D5D0C5" w:rsidR="00ED5A8B" w:rsidRPr="00ED5A8B" w:rsidRDefault="00ED5A8B" w:rsidP="00B06F9A">
      <w:pPr>
        <w:pStyle w:val="Reference"/>
        <w:spacing w:line="360" w:lineRule="auto"/>
        <w:ind w:left="0" w:firstLine="0"/>
        <w:rPr>
          <w:bCs/>
          <w:color w:val="000000" w:themeColor="text1"/>
          <w:kern w:val="28"/>
        </w:rPr>
      </w:pPr>
      <w:proofErr w:type="spellStart"/>
      <w:r w:rsidRPr="00097DC6">
        <w:rPr>
          <w:bCs/>
          <w:color w:val="000000" w:themeColor="text1"/>
          <w:kern w:val="28"/>
        </w:rPr>
        <w:t>MacBean</w:t>
      </w:r>
      <w:proofErr w:type="spellEnd"/>
      <w:r w:rsidRPr="00097DC6">
        <w:rPr>
          <w:bCs/>
          <w:color w:val="000000" w:themeColor="text1"/>
          <w:kern w:val="28"/>
        </w:rPr>
        <w:t xml:space="preserve">, N., </w:t>
      </w:r>
      <w:proofErr w:type="spellStart"/>
      <w:r w:rsidRPr="00097DC6">
        <w:rPr>
          <w:bCs/>
          <w:color w:val="000000" w:themeColor="text1"/>
          <w:kern w:val="28"/>
        </w:rPr>
        <w:t>Maignan</w:t>
      </w:r>
      <w:proofErr w:type="spellEnd"/>
      <w:r w:rsidRPr="00097DC6">
        <w:rPr>
          <w:bCs/>
          <w:color w:val="000000" w:themeColor="text1"/>
          <w:kern w:val="28"/>
        </w:rPr>
        <w:t xml:space="preserve">, F., </w:t>
      </w:r>
      <w:proofErr w:type="spellStart"/>
      <w:r w:rsidRPr="00097DC6">
        <w:rPr>
          <w:bCs/>
          <w:color w:val="000000" w:themeColor="text1"/>
          <w:kern w:val="28"/>
        </w:rPr>
        <w:t>Bacour</w:t>
      </w:r>
      <w:proofErr w:type="spellEnd"/>
      <w:r w:rsidRPr="00097DC6">
        <w:rPr>
          <w:bCs/>
          <w:color w:val="000000" w:themeColor="text1"/>
          <w:kern w:val="28"/>
        </w:rPr>
        <w:t xml:space="preserve">, C., Lewis, P., </w:t>
      </w:r>
      <w:proofErr w:type="spellStart"/>
      <w:r w:rsidRPr="00097DC6">
        <w:rPr>
          <w:bCs/>
          <w:color w:val="000000" w:themeColor="text1"/>
          <w:kern w:val="28"/>
        </w:rPr>
        <w:t>Peylin</w:t>
      </w:r>
      <w:proofErr w:type="spellEnd"/>
      <w:r w:rsidRPr="00097DC6">
        <w:rPr>
          <w:bCs/>
          <w:color w:val="000000" w:themeColor="text1"/>
          <w:kern w:val="28"/>
        </w:rPr>
        <w:t xml:space="preserve">, P., </w:t>
      </w:r>
      <w:proofErr w:type="spellStart"/>
      <w:r w:rsidRPr="00097DC6">
        <w:rPr>
          <w:bCs/>
          <w:color w:val="000000" w:themeColor="text1"/>
          <w:kern w:val="28"/>
        </w:rPr>
        <w:t>Guanter</w:t>
      </w:r>
      <w:proofErr w:type="spellEnd"/>
      <w:r w:rsidRPr="00097DC6">
        <w:rPr>
          <w:bCs/>
          <w:color w:val="000000" w:themeColor="text1"/>
          <w:kern w:val="28"/>
        </w:rPr>
        <w:t xml:space="preserve">, L., Köhler, P., Gómez-Dans, J., &amp; Disney, M. (2018). Strong constraint on modelled global carbon uptake using solar-induced chlorophyll fluorescence data. </w:t>
      </w:r>
      <w:r w:rsidRPr="00097DC6">
        <w:rPr>
          <w:bCs/>
          <w:i/>
          <w:iCs/>
          <w:color w:val="000000" w:themeColor="text1"/>
          <w:kern w:val="28"/>
        </w:rPr>
        <w:t>Scientific Reports</w:t>
      </w:r>
      <w:r w:rsidRPr="00097DC6">
        <w:rPr>
          <w:bCs/>
          <w:color w:val="000000" w:themeColor="text1"/>
          <w:kern w:val="28"/>
        </w:rPr>
        <w:t xml:space="preserve">, </w:t>
      </w:r>
      <w:r w:rsidRPr="00097DC6">
        <w:rPr>
          <w:bCs/>
          <w:i/>
          <w:iCs/>
          <w:color w:val="000000" w:themeColor="text1"/>
          <w:kern w:val="28"/>
        </w:rPr>
        <w:t>8</w:t>
      </w:r>
      <w:r w:rsidRPr="00097DC6">
        <w:rPr>
          <w:bCs/>
          <w:color w:val="000000" w:themeColor="text1"/>
          <w:kern w:val="28"/>
        </w:rPr>
        <w:t>(1), 1973.</w:t>
      </w:r>
    </w:p>
    <w:p w14:paraId="1553E951" w14:textId="71F343A6" w:rsidR="00ED5A8B" w:rsidRPr="00ED5A8B" w:rsidRDefault="00ED5A8B" w:rsidP="00B06F9A">
      <w:pPr>
        <w:pStyle w:val="Reference"/>
        <w:spacing w:line="360" w:lineRule="auto"/>
        <w:ind w:left="0" w:firstLine="0"/>
        <w:rPr>
          <w:bCs/>
          <w:color w:val="000000" w:themeColor="text1"/>
          <w:kern w:val="28"/>
        </w:rPr>
      </w:pPr>
      <w:proofErr w:type="spellStart"/>
      <w:r w:rsidRPr="00097DC6">
        <w:rPr>
          <w:bCs/>
          <w:color w:val="000000" w:themeColor="text1"/>
          <w:kern w:val="28"/>
        </w:rPr>
        <w:t>MacBean</w:t>
      </w:r>
      <w:proofErr w:type="spellEnd"/>
      <w:r w:rsidRPr="00097DC6">
        <w:rPr>
          <w:bCs/>
          <w:color w:val="000000" w:themeColor="text1"/>
          <w:kern w:val="28"/>
        </w:rPr>
        <w:t xml:space="preserve">, N., </w:t>
      </w:r>
      <w:proofErr w:type="spellStart"/>
      <w:r w:rsidRPr="00097DC6">
        <w:rPr>
          <w:bCs/>
          <w:color w:val="000000" w:themeColor="text1"/>
          <w:kern w:val="28"/>
        </w:rPr>
        <w:t>Maignan</w:t>
      </w:r>
      <w:proofErr w:type="spellEnd"/>
      <w:r w:rsidRPr="00097DC6">
        <w:rPr>
          <w:bCs/>
          <w:color w:val="000000" w:themeColor="text1"/>
          <w:kern w:val="28"/>
        </w:rPr>
        <w:t xml:space="preserve">, F., </w:t>
      </w:r>
      <w:proofErr w:type="spellStart"/>
      <w:r w:rsidRPr="00097DC6">
        <w:rPr>
          <w:bCs/>
          <w:color w:val="000000" w:themeColor="text1"/>
          <w:kern w:val="28"/>
        </w:rPr>
        <w:t>Peylin</w:t>
      </w:r>
      <w:proofErr w:type="spellEnd"/>
      <w:r w:rsidRPr="00097DC6">
        <w:rPr>
          <w:bCs/>
          <w:color w:val="000000" w:themeColor="text1"/>
          <w:kern w:val="28"/>
        </w:rPr>
        <w:t xml:space="preserve">, P., </w:t>
      </w:r>
      <w:proofErr w:type="spellStart"/>
      <w:r w:rsidRPr="00097DC6">
        <w:rPr>
          <w:bCs/>
          <w:color w:val="000000" w:themeColor="text1"/>
          <w:kern w:val="28"/>
        </w:rPr>
        <w:t>Bacour</w:t>
      </w:r>
      <w:proofErr w:type="spellEnd"/>
      <w:r w:rsidRPr="00097DC6">
        <w:rPr>
          <w:bCs/>
          <w:color w:val="000000" w:themeColor="text1"/>
          <w:kern w:val="28"/>
        </w:rPr>
        <w:t xml:space="preserve">, C., </w:t>
      </w:r>
      <w:proofErr w:type="spellStart"/>
      <w:r w:rsidRPr="00097DC6">
        <w:rPr>
          <w:bCs/>
          <w:color w:val="000000" w:themeColor="text1"/>
          <w:kern w:val="28"/>
        </w:rPr>
        <w:t>Bréon</w:t>
      </w:r>
      <w:proofErr w:type="spellEnd"/>
      <w:r w:rsidRPr="00097DC6">
        <w:rPr>
          <w:bCs/>
          <w:color w:val="000000" w:themeColor="text1"/>
          <w:kern w:val="28"/>
        </w:rPr>
        <w:t xml:space="preserve">, F.-M., &amp; </w:t>
      </w:r>
      <w:proofErr w:type="spellStart"/>
      <w:r w:rsidRPr="00097DC6">
        <w:rPr>
          <w:bCs/>
          <w:color w:val="000000" w:themeColor="text1"/>
          <w:kern w:val="28"/>
        </w:rPr>
        <w:t>Ciais</w:t>
      </w:r>
      <w:proofErr w:type="spellEnd"/>
      <w:r w:rsidRPr="00097DC6">
        <w:rPr>
          <w:bCs/>
          <w:color w:val="000000" w:themeColor="text1"/>
          <w:kern w:val="28"/>
        </w:rPr>
        <w:t xml:space="preserve">, P. (2015). Using satellite data to improve the leaf phenology of a global terrestrial biosphere model. In </w:t>
      </w:r>
      <w:proofErr w:type="spellStart"/>
      <w:r w:rsidRPr="00097DC6">
        <w:rPr>
          <w:bCs/>
          <w:i/>
          <w:iCs/>
          <w:color w:val="000000" w:themeColor="text1"/>
          <w:kern w:val="28"/>
        </w:rPr>
        <w:t>Biogeosciences</w:t>
      </w:r>
      <w:proofErr w:type="spellEnd"/>
      <w:r w:rsidRPr="00097DC6">
        <w:rPr>
          <w:bCs/>
          <w:color w:val="000000" w:themeColor="text1"/>
          <w:kern w:val="28"/>
        </w:rPr>
        <w:t xml:space="preserve"> (Vol. 12, Issue 23, pp. 7185–7208). https://doi.org/</w:t>
      </w:r>
      <w:hyperlink r:id="rId41" w:history="1">
        <w:r w:rsidRPr="00ED5A8B">
          <w:rPr>
            <w:rStyle w:val="Hyperlink"/>
            <w:bCs/>
            <w:color w:val="000000" w:themeColor="text1"/>
            <w:kern w:val="28"/>
            <w:u w:val="none"/>
          </w:rPr>
          <w:t>10.5194/bg-12-7185-2015</w:t>
        </w:r>
      </w:hyperlink>
    </w:p>
    <w:p w14:paraId="4F2A89FD" w14:textId="260EEB3E" w:rsidR="00ED5A8B" w:rsidRPr="00ED5A8B" w:rsidRDefault="00ED5A8B" w:rsidP="00B06F9A">
      <w:pPr>
        <w:pStyle w:val="Reference"/>
        <w:spacing w:line="360" w:lineRule="auto"/>
        <w:ind w:left="0" w:firstLine="0"/>
        <w:rPr>
          <w:bCs/>
          <w:color w:val="000000" w:themeColor="text1"/>
          <w:kern w:val="28"/>
        </w:rPr>
      </w:pPr>
      <w:proofErr w:type="spellStart"/>
      <w:r w:rsidRPr="00097DC6">
        <w:rPr>
          <w:bCs/>
          <w:color w:val="000000" w:themeColor="text1"/>
          <w:kern w:val="28"/>
        </w:rPr>
        <w:t>MacBean</w:t>
      </w:r>
      <w:proofErr w:type="spellEnd"/>
      <w:r w:rsidRPr="00097DC6">
        <w:rPr>
          <w:bCs/>
          <w:color w:val="000000" w:themeColor="text1"/>
          <w:kern w:val="28"/>
        </w:rPr>
        <w:t xml:space="preserve">, N., </w:t>
      </w:r>
      <w:proofErr w:type="spellStart"/>
      <w:r w:rsidRPr="00097DC6">
        <w:rPr>
          <w:bCs/>
          <w:color w:val="000000" w:themeColor="text1"/>
          <w:kern w:val="28"/>
        </w:rPr>
        <w:t>Peylin</w:t>
      </w:r>
      <w:proofErr w:type="spellEnd"/>
      <w:r w:rsidRPr="00097DC6">
        <w:rPr>
          <w:bCs/>
          <w:color w:val="000000" w:themeColor="text1"/>
          <w:kern w:val="28"/>
        </w:rPr>
        <w:t xml:space="preserve">, P., </w:t>
      </w:r>
      <w:proofErr w:type="spellStart"/>
      <w:r w:rsidRPr="00097DC6">
        <w:rPr>
          <w:bCs/>
          <w:color w:val="000000" w:themeColor="text1"/>
          <w:kern w:val="28"/>
        </w:rPr>
        <w:t>Chevallier</w:t>
      </w:r>
      <w:proofErr w:type="spellEnd"/>
      <w:r w:rsidRPr="00097DC6">
        <w:rPr>
          <w:bCs/>
          <w:color w:val="000000" w:themeColor="text1"/>
          <w:kern w:val="28"/>
        </w:rPr>
        <w:t xml:space="preserve">, F., </w:t>
      </w:r>
      <w:proofErr w:type="spellStart"/>
      <w:r w:rsidRPr="00097DC6">
        <w:rPr>
          <w:bCs/>
          <w:color w:val="000000" w:themeColor="text1"/>
          <w:kern w:val="28"/>
        </w:rPr>
        <w:t>Scholze</w:t>
      </w:r>
      <w:proofErr w:type="spellEnd"/>
      <w:r w:rsidRPr="00097DC6">
        <w:rPr>
          <w:bCs/>
          <w:color w:val="000000" w:themeColor="text1"/>
          <w:kern w:val="28"/>
        </w:rPr>
        <w:t xml:space="preserve">, M., &amp; </w:t>
      </w:r>
      <w:proofErr w:type="spellStart"/>
      <w:r w:rsidRPr="00097DC6">
        <w:rPr>
          <w:bCs/>
          <w:color w:val="000000" w:themeColor="text1"/>
          <w:kern w:val="28"/>
        </w:rPr>
        <w:t>Schürmann</w:t>
      </w:r>
      <w:proofErr w:type="spellEnd"/>
      <w:r w:rsidRPr="00097DC6">
        <w:rPr>
          <w:bCs/>
          <w:color w:val="000000" w:themeColor="text1"/>
          <w:kern w:val="28"/>
        </w:rPr>
        <w:t xml:space="preserve">, G. (2016). Consistent assimilation of multiple data streams in a carbon cycle data assimilation system. In </w:t>
      </w:r>
      <w:r w:rsidRPr="00097DC6">
        <w:rPr>
          <w:bCs/>
          <w:i/>
          <w:iCs/>
          <w:color w:val="000000" w:themeColor="text1"/>
          <w:kern w:val="28"/>
        </w:rPr>
        <w:t>Geoscientific Model Development</w:t>
      </w:r>
      <w:r w:rsidRPr="00097DC6">
        <w:rPr>
          <w:bCs/>
          <w:color w:val="000000" w:themeColor="text1"/>
          <w:kern w:val="28"/>
        </w:rPr>
        <w:t xml:space="preserve"> (Vol. 9, Issue 10, pp. 3569–3588). https://doi.org/</w:t>
      </w:r>
      <w:hyperlink r:id="rId42" w:history="1">
        <w:r w:rsidRPr="00ED5A8B">
          <w:rPr>
            <w:rStyle w:val="Hyperlink"/>
            <w:bCs/>
            <w:color w:val="000000" w:themeColor="text1"/>
            <w:kern w:val="28"/>
            <w:u w:val="none"/>
          </w:rPr>
          <w:t>10.5194/gmd-9-3569-2016</w:t>
        </w:r>
      </w:hyperlink>
    </w:p>
    <w:p w14:paraId="2DFC8647" w14:textId="1CE7910C" w:rsidR="00ED5A8B" w:rsidRPr="00ED5A8B" w:rsidRDefault="00ED5A8B" w:rsidP="00B06F9A">
      <w:pPr>
        <w:pStyle w:val="Reference"/>
        <w:spacing w:line="360" w:lineRule="auto"/>
        <w:ind w:left="0" w:firstLine="0"/>
        <w:rPr>
          <w:bCs/>
          <w:color w:val="000000" w:themeColor="text1"/>
          <w:kern w:val="28"/>
        </w:rPr>
      </w:pPr>
      <w:proofErr w:type="spellStart"/>
      <w:r w:rsidRPr="00097DC6">
        <w:rPr>
          <w:bCs/>
          <w:color w:val="000000" w:themeColor="text1"/>
          <w:kern w:val="28"/>
        </w:rPr>
        <w:t>MacBean</w:t>
      </w:r>
      <w:proofErr w:type="spellEnd"/>
      <w:r w:rsidRPr="00097DC6">
        <w:rPr>
          <w:bCs/>
          <w:color w:val="000000" w:themeColor="text1"/>
          <w:kern w:val="28"/>
        </w:rPr>
        <w:t xml:space="preserve">, N., R. L. Scott, J. A. Biederman, P. </w:t>
      </w:r>
      <w:proofErr w:type="spellStart"/>
      <w:r w:rsidRPr="00097DC6">
        <w:rPr>
          <w:bCs/>
          <w:color w:val="000000" w:themeColor="text1"/>
          <w:kern w:val="28"/>
        </w:rPr>
        <w:t>Peylin</w:t>
      </w:r>
      <w:proofErr w:type="spellEnd"/>
      <w:r w:rsidRPr="00097DC6">
        <w:rPr>
          <w:bCs/>
          <w:color w:val="000000" w:themeColor="text1"/>
          <w:kern w:val="28"/>
        </w:rPr>
        <w:t xml:space="preserve">, T. Kolb, M. Litvak, P. Krishnan, T. Meyers, V. Arora, V. </w:t>
      </w:r>
      <w:proofErr w:type="spellStart"/>
      <w:r w:rsidRPr="00097DC6">
        <w:rPr>
          <w:bCs/>
          <w:color w:val="000000" w:themeColor="text1"/>
          <w:kern w:val="28"/>
        </w:rPr>
        <w:t>Bastrikov</w:t>
      </w:r>
      <w:proofErr w:type="spellEnd"/>
      <w:r w:rsidRPr="00097DC6">
        <w:rPr>
          <w:bCs/>
          <w:color w:val="000000" w:themeColor="text1"/>
          <w:kern w:val="28"/>
        </w:rPr>
        <w:t xml:space="preserve">, D. </w:t>
      </w:r>
      <w:proofErr w:type="spellStart"/>
      <w:r w:rsidRPr="00097DC6">
        <w:rPr>
          <w:bCs/>
          <w:color w:val="000000" w:themeColor="text1"/>
          <w:kern w:val="28"/>
        </w:rPr>
        <w:t>Goll</w:t>
      </w:r>
      <w:proofErr w:type="spellEnd"/>
      <w:r w:rsidRPr="00097DC6">
        <w:rPr>
          <w:bCs/>
          <w:color w:val="000000" w:themeColor="text1"/>
          <w:kern w:val="28"/>
        </w:rPr>
        <w:t xml:space="preserve">, D. L. </w:t>
      </w:r>
      <w:proofErr w:type="spellStart"/>
      <w:r w:rsidRPr="00097DC6">
        <w:rPr>
          <w:bCs/>
          <w:color w:val="000000" w:themeColor="text1"/>
          <w:kern w:val="28"/>
        </w:rPr>
        <w:t>Lombardozzi</w:t>
      </w:r>
      <w:proofErr w:type="spellEnd"/>
      <w:r w:rsidRPr="00097DC6">
        <w:rPr>
          <w:bCs/>
          <w:color w:val="000000" w:themeColor="text1"/>
          <w:kern w:val="28"/>
        </w:rPr>
        <w:t xml:space="preserve">, J. </w:t>
      </w:r>
      <w:proofErr w:type="spellStart"/>
      <w:r w:rsidRPr="00097DC6">
        <w:rPr>
          <w:bCs/>
          <w:color w:val="000000" w:themeColor="text1"/>
          <w:kern w:val="28"/>
        </w:rPr>
        <w:t>Nabel</w:t>
      </w:r>
      <w:proofErr w:type="spellEnd"/>
      <w:r w:rsidRPr="00097DC6">
        <w:rPr>
          <w:bCs/>
          <w:color w:val="000000" w:themeColor="text1"/>
          <w:kern w:val="28"/>
        </w:rPr>
        <w:t xml:space="preserve">, J. </w:t>
      </w:r>
      <w:proofErr w:type="spellStart"/>
      <w:r w:rsidRPr="00097DC6">
        <w:rPr>
          <w:bCs/>
          <w:color w:val="000000" w:themeColor="text1"/>
          <w:kern w:val="28"/>
        </w:rPr>
        <w:t>Pongratz</w:t>
      </w:r>
      <w:proofErr w:type="spellEnd"/>
      <w:r w:rsidRPr="00097DC6">
        <w:rPr>
          <w:bCs/>
          <w:color w:val="000000" w:themeColor="text1"/>
          <w:kern w:val="28"/>
        </w:rPr>
        <w:t xml:space="preserve">, S. </w:t>
      </w:r>
      <w:proofErr w:type="spellStart"/>
      <w:r w:rsidRPr="00097DC6">
        <w:rPr>
          <w:bCs/>
          <w:color w:val="000000" w:themeColor="text1"/>
          <w:kern w:val="28"/>
        </w:rPr>
        <w:t>Sitch</w:t>
      </w:r>
      <w:proofErr w:type="spellEnd"/>
      <w:r w:rsidRPr="00097DC6">
        <w:rPr>
          <w:bCs/>
          <w:color w:val="000000" w:themeColor="text1"/>
          <w:kern w:val="28"/>
        </w:rPr>
        <w:t xml:space="preserve">, A. P. Walker, S. </w:t>
      </w:r>
      <w:proofErr w:type="spellStart"/>
      <w:r w:rsidRPr="00097DC6">
        <w:rPr>
          <w:bCs/>
          <w:color w:val="000000" w:themeColor="text1"/>
          <w:kern w:val="28"/>
        </w:rPr>
        <w:t>Zaehle</w:t>
      </w:r>
      <w:proofErr w:type="spellEnd"/>
      <w:r w:rsidRPr="00097DC6">
        <w:rPr>
          <w:bCs/>
          <w:color w:val="000000" w:themeColor="text1"/>
          <w:kern w:val="28"/>
        </w:rPr>
        <w:t>, and D. J. P. Moore. (</w:t>
      </w:r>
      <w:ins w:id="124" w:author="Kashif Mahmud" w:date="2021-08-26T17:45:00Z">
        <w:r w:rsidR="00330371">
          <w:rPr>
            <w:bCs/>
            <w:color w:val="000000" w:themeColor="text1"/>
            <w:kern w:val="28"/>
          </w:rPr>
          <w:t>2021</w:t>
        </w:r>
      </w:ins>
      <w:del w:id="125" w:author="Kashif Mahmud" w:date="2021-08-26T17:45:00Z">
        <w:r w:rsidRPr="00097DC6" w:rsidDel="00330371">
          <w:rPr>
            <w:bCs/>
            <w:color w:val="000000" w:themeColor="text1"/>
            <w:kern w:val="28"/>
          </w:rPr>
          <w:delText>n.d.</w:delText>
        </w:r>
      </w:del>
      <w:r w:rsidRPr="00097DC6">
        <w:rPr>
          <w:bCs/>
          <w:color w:val="000000" w:themeColor="text1"/>
          <w:kern w:val="28"/>
        </w:rPr>
        <w:t xml:space="preserve">). </w:t>
      </w:r>
      <w:ins w:id="126" w:author="Kashif Mahmud" w:date="2021-08-26T17:45:00Z">
        <w:r w:rsidR="00330371" w:rsidRPr="00330371">
          <w:rPr>
            <w:bCs/>
            <w:color w:val="000000" w:themeColor="text1"/>
            <w:kern w:val="28"/>
          </w:rPr>
          <w:t>Dynamic global vegetation models underestimate net CO2 flux mean and inter-annual variability in dryland ecosystems</w:t>
        </w:r>
      </w:ins>
      <w:del w:id="127" w:author="Kashif Mahmud" w:date="2021-08-26T17:45:00Z">
        <w:r w:rsidRPr="00097DC6" w:rsidDel="00330371">
          <w:rPr>
            <w:bCs/>
            <w:color w:val="000000" w:themeColor="text1"/>
            <w:kern w:val="28"/>
          </w:rPr>
          <w:delText>Dynamic Global Vegetation Models Underestimate Net CO2 Flux Mean and Inter-Annual Variability in Semiarid Ecosystems</w:delText>
        </w:r>
      </w:del>
      <w:r w:rsidRPr="00097DC6">
        <w:rPr>
          <w:bCs/>
          <w:color w:val="000000" w:themeColor="text1"/>
          <w:kern w:val="28"/>
        </w:rPr>
        <w:t xml:space="preserve">. </w:t>
      </w:r>
      <w:del w:id="128" w:author="Kashif Mahmud" w:date="2021-08-26T17:45:00Z">
        <w:r w:rsidR="001C0C11" w:rsidDel="00330371">
          <w:rPr>
            <w:bCs/>
            <w:i/>
            <w:iCs/>
            <w:color w:val="000000" w:themeColor="text1"/>
            <w:kern w:val="28"/>
          </w:rPr>
          <w:delText>In review for Environmental Research Letters</w:delText>
        </w:r>
        <w:r w:rsidRPr="00097DC6" w:rsidDel="00330371">
          <w:rPr>
            <w:bCs/>
            <w:i/>
            <w:iCs/>
            <w:color w:val="000000" w:themeColor="text1"/>
            <w:kern w:val="28"/>
          </w:rPr>
          <w:delText xml:space="preserve">. </w:delText>
        </w:r>
      </w:del>
      <w:ins w:id="129" w:author="Kashif Mahmud" w:date="2021-08-26T17:44:00Z">
        <w:r w:rsidR="00330371" w:rsidRPr="00330371">
          <w:rPr>
            <w:bCs/>
            <w:i/>
            <w:iCs/>
            <w:color w:val="000000" w:themeColor="text1"/>
            <w:kern w:val="28"/>
          </w:rPr>
          <w:t>Environ. Res. Lett. 16 094023</w:t>
        </w:r>
      </w:ins>
      <w:del w:id="130" w:author="Kashif Mahmud" w:date="2021-08-26T17:44:00Z">
        <w:r w:rsidRPr="00097DC6" w:rsidDel="00330371">
          <w:rPr>
            <w:bCs/>
            <w:i/>
            <w:iCs/>
            <w:color w:val="000000" w:themeColor="text1"/>
            <w:kern w:val="28"/>
          </w:rPr>
          <w:delText>Preprint Available upon Request</w:delText>
        </w:r>
      </w:del>
      <w:r w:rsidRPr="00097DC6">
        <w:rPr>
          <w:bCs/>
          <w:i/>
          <w:iCs/>
          <w:color w:val="000000" w:themeColor="text1"/>
          <w:kern w:val="28"/>
        </w:rPr>
        <w:t>.</w:t>
      </w:r>
    </w:p>
    <w:p w14:paraId="4BB823B0" w14:textId="5E157A7A" w:rsidR="00ED5A8B" w:rsidRPr="00ED5A8B" w:rsidRDefault="00ED5A8B" w:rsidP="00B06F9A">
      <w:pPr>
        <w:pStyle w:val="Reference"/>
        <w:spacing w:line="360" w:lineRule="auto"/>
        <w:ind w:left="0" w:firstLine="0"/>
        <w:rPr>
          <w:bCs/>
          <w:color w:val="000000" w:themeColor="text1"/>
          <w:kern w:val="28"/>
        </w:rPr>
      </w:pPr>
      <w:proofErr w:type="spellStart"/>
      <w:r w:rsidRPr="00097DC6">
        <w:rPr>
          <w:bCs/>
          <w:color w:val="000000" w:themeColor="text1"/>
          <w:kern w:val="28"/>
        </w:rPr>
        <w:t>MacBean</w:t>
      </w:r>
      <w:proofErr w:type="spellEnd"/>
      <w:r w:rsidRPr="00097DC6">
        <w:rPr>
          <w:bCs/>
          <w:color w:val="000000" w:themeColor="text1"/>
          <w:kern w:val="28"/>
        </w:rPr>
        <w:t xml:space="preserve">, N., Scott, R. L., Biederman, J. A., </w:t>
      </w:r>
      <w:proofErr w:type="spellStart"/>
      <w:r w:rsidRPr="00097DC6">
        <w:rPr>
          <w:bCs/>
          <w:color w:val="000000" w:themeColor="text1"/>
          <w:kern w:val="28"/>
        </w:rPr>
        <w:t>Ottlé</w:t>
      </w:r>
      <w:proofErr w:type="spellEnd"/>
      <w:r w:rsidRPr="00097DC6">
        <w:rPr>
          <w:bCs/>
          <w:color w:val="000000" w:themeColor="text1"/>
          <w:kern w:val="28"/>
        </w:rPr>
        <w:t xml:space="preserve">, C., </w:t>
      </w:r>
      <w:proofErr w:type="spellStart"/>
      <w:r w:rsidRPr="00097DC6">
        <w:rPr>
          <w:bCs/>
          <w:color w:val="000000" w:themeColor="text1"/>
          <w:kern w:val="28"/>
        </w:rPr>
        <w:t>Vuichard</w:t>
      </w:r>
      <w:proofErr w:type="spellEnd"/>
      <w:r w:rsidRPr="00097DC6">
        <w:rPr>
          <w:bCs/>
          <w:color w:val="000000" w:themeColor="text1"/>
          <w:kern w:val="28"/>
        </w:rPr>
        <w:t xml:space="preserve">, N., </w:t>
      </w:r>
      <w:proofErr w:type="spellStart"/>
      <w:r w:rsidRPr="00097DC6">
        <w:rPr>
          <w:bCs/>
          <w:color w:val="000000" w:themeColor="text1"/>
          <w:kern w:val="28"/>
        </w:rPr>
        <w:t>Ducharne</w:t>
      </w:r>
      <w:proofErr w:type="spellEnd"/>
      <w:r w:rsidRPr="00097DC6">
        <w:rPr>
          <w:bCs/>
          <w:color w:val="000000" w:themeColor="text1"/>
          <w:kern w:val="28"/>
        </w:rPr>
        <w:t xml:space="preserve">, A., Kolb, T., Dore, S., Litvak, M., &amp; Moore, D. J. P. (2020). Testing water fluxes and storage from two hydrology configurations within the ORCHIDEE land surface model across US semi-arid sites. </w:t>
      </w:r>
      <w:r w:rsidRPr="00097DC6">
        <w:rPr>
          <w:bCs/>
          <w:color w:val="000000" w:themeColor="text1"/>
          <w:kern w:val="28"/>
        </w:rPr>
        <w:lastRenderedPageBreak/>
        <w:t xml:space="preserve">In </w:t>
      </w:r>
      <w:r w:rsidRPr="00097DC6">
        <w:rPr>
          <w:bCs/>
          <w:i/>
          <w:iCs/>
          <w:color w:val="000000" w:themeColor="text1"/>
          <w:kern w:val="28"/>
        </w:rPr>
        <w:t>Hydrology and Earth System Sciences</w:t>
      </w:r>
      <w:r w:rsidRPr="00097DC6">
        <w:rPr>
          <w:bCs/>
          <w:color w:val="000000" w:themeColor="text1"/>
          <w:kern w:val="28"/>
        </w:rPr>
        <w:t xml:space="preserve"> (Vol. 24, Issue 11, pp. 5203–5230). https://doi.org/</w:t>
      </w:r>
      <w:hyperlink r:id="rId43" w:history="1">
        <w:r w:rsidRPr="00ED5A8B">
          <w:rPr>
            <w:rStyle w:val="Hyperlink"/>
            <w:bCs/>
            <w:color w:val="000000" w:themeColor="text1"/>
            <w:kern w:val="28"/>
            <w:u w:val="none"/>
          </w:rPr>
          <w:t>10.5194/hess-24-5203-2020</w:t>
        </w:r>
      </w:hyperlink>
    </w:p>
    <w:p w14:paraId="3CB2BED9" w14:textId="2AB2E2C6" w:rsidR="006A77A3" w:rsidRDefault="006A77A3" w:rsidP="006A77A3">
      <w:pPr>
        <w:pStyle w:val="Reference"/>
        <w:spacing w:line="360" w:lineRule="auto"/>
        <w:ind w:left="0" w:firstLine="0"/>
        <w:rPr>
          <w:ins w:id="131" w:author="Kashif Mahmud" w:date="2021-08-27T15:22:00Z"/>
          <w:bCs/>
          <w:color w:val="000000" w:themeColor="text1"/>
          <w:kern w:val="28"/>
        </w:rPr>
      </w:pPr>
      <w:ins w:id="132" w:author="Kashif Mahmud" w:date="2021-08-27T15:24:00Z">
        <w:r w:rsidRPr="006A77A3">
          <w:rPr>
            <w:color w:val="000000" w:themeColor="text1"/>
          </w:rPr>
          <w:t>Mahmud K.,</w:t>
        </w:r>
        <w:r w:rsidRPr="00241834">
          <w:rPr>
            <w:color w:val="000000" w:themeColor="text1"/>
          </w:rPr>
          <w:t xml:space="preserve"> </w:t>
        </w:r>
      </w:ins>
      <w:ins w:id="133" w:author="Kashif Mahmud" w:date="2021-08-27T15:26:00Z">
        <w:r w:rsidRPr="00621881">
          <w:rPr>
            <w:color w:val="000000" w:themeColor="text1"/>
          </w:rPr>
          <w:t>Biederman</w:t>
        </w:r>
        <w:r>
          <w:rPr>
            <w:color w:val="000000" w:themeColor="text1"/>
          </w:rPr>
          <w:t xml:space="preserve"> J.</w:t>
        </w:r>
        <w:r w:rsidRPr="00621881">
          <w:rPr>
            <w:color w:val="000000" w:themeColor="text1"/>
          </w:rPr>
          <w:t>, Scott</w:t>
        </w:r>
        <w:r>
          <w:rPr>
            <w:color w:val="000000" w:themeColor="text1"/>
          </w:rPr>
          <w:t xml:space="preserve"> </w:t>
        </w:r>
        <w:r w:rsidRPr="00621881">
          <w:rPr>
            <w:color w:val="000000" w:themeColor="text1"/>
          </w:rPr>
          <w:t>R</w:t>
        </w:r>
        <w:r>
          <w:rPr>
            <w:color w:val="000000" w:themeColor="text1"/>
          </w:rPr>
          <w:t>.</w:t>
        </w:r>
        <w:r w:rsidRPr="00621881">
          <w:rPr>
            <w:color w:val="000000" w:themeColor="text1"/>
          </w:rPr>
          <w:t xml:space="preserve"> L., Litvak</w:t>
        </w:r>
        <w:r>
          <w:rPr>
            <w:color w:val="000000" w:themeColor="text1"/>
          </w:rPr>
          <w:t xml:space="preserve"> M.</w:t>
        </w:r>
        <w:r w:rsidRPr="00621881">
          <w:rPr>
            <w:color w:val="000000" w:themeColor="text1"/>
          </w:rPr>
          <w:t>, Kolb</w:t>
        </w:r>
        <w:r>
          <w:rPr>
            <w:color w:val="000000" w:themeColor="text1"/>
          </w:rPr>
          <w:t xml:space="preserve"> T.</w:t>
        </w:r>
        <w:r w:rsidRPr="00621881">
          <w:rPr>
            <w:color w:val="000000" w:themeColor="text1"/>
          </w:rPr>
          <w:t>, Meyers</w:t>
        </w:r>
        <w:r>
          <w:rPr>
            <w:color w:val="000000" w:themeColor="text1"/>
          </w:rPr>
          <w:t xml:space="preserve"> </w:t>
        </w:r>
        <w:r w:rsidRPr="00621881">
          <w:rPr>
            <w:color w:val="000000" w:themeColor="text1"/>
          </w:rPr>
          <w:t>T</w:t>
        </w:r>
        <w:r>
          <w:rPr>
            <w:color w:val="000000" w:themeColor="text1"/>
          </w:rPr>
          <w:t>.</w:t>
        </w:r>
        <w:r w:rsidRPr="00621881">
          <w:rPr>
            <w:color w:val="000000" w:themeColor="text1"/>
          </w:rPr>
          <w:t xml:space="preserve"> P., Krishnan</w:t>
        </w:r>
        <w:r>
          <w:rPr>
            <w:color w:val="000000" w:themeColor="text1"/>
          </w:rPr>
          <w:t xml:space="preserve"> P.</w:t>
        </w:r>
        <w:r w:rsidRPr="00621881">
          <w:rPr>
            <w:color w:val="000000" w:themeColor="text1"/>
          </w:rPr>
          <w:t xml:space="preserve">, </w:t>
        </w:r>
        <w:proofErr w:type="spellStart"/>
        <w:r w:rsidRPr="00621881">
          <w:rPr>
            <w:color w:val="000000" w:themeColor="text1"/>
          </w:rPr>
          <w:t>Bastrikov</w:t>
        </w:r>
        <w:proofErr w:type="spellEnd"/>
        <w:r>
          <w:rPr>
            <w:color w:val="000000" w:themeColor="text1"/>
          </w:rPr>
          <w:t xml:space="preserve"> V.</w:t>
        </w:r>
        <w:r w:rsidRPr="00621881">
          <w:rPr>
            <w:color w:val="000000" w:themeColor="text1"/>
          </w:rPr>
          <w:t xml:space="preserve">, </w:t>
        </w:r>
        <w:proofErr w:type="spellStart"/>
        <w:r w:rsidRPr="00621881">
          <w:rPr>
            <w:color w:val="000000" w:themeColor="text1"/>
          </w:rPr>
          <w:t>MacBean</w:t>
        </w:r>
        <w:proofErr w:type="spellEnd"/>
        <w:r>
          <w:rPr>
            <w:color w:val="000000" w:themeColor="text1"/>
          </w:rPr>
          <w:t xml:space="preserve"> N. </w:t>
        </w:r>
      </w:ins>
      <w:ins w:id="134" w:author="Kashif Mahmud" w:date="2021-08-27T15:24:00Z">
        <w:r>
          <w:rPr>
            <w:color w:val="000000" w:themeColor="text1"/>
          </w:rPr>
          <w:t>“</w:t>
        </w:r>
        <w:r w:rsidRPr="00A71CCD">
          <w:rPr>
            <w:color w:val="000000" w:themeColor="text1"/>
          </w:rPr>
          <w:t>Optimizing Carbon Cycle Parameters Drastically Improves Terrestrial Biosphere Model Underestimates of Dryland Mean Net CO2 Flux and its Inter-Annual Variability</w:t>
        </w:r>
        <w:r>
          <w:t xml:space="preserve">” </w:t>
        </w:r>
      </w:ins>
      <w:ins w:id="135" w:author="Kashif Mahmud" w:date="2021-08-27T15:22:00Z">
        <w:r w:rsidRPr="006A77A3">
          <w:rPr>
            <w:bCs/>
            <w:color w:val="000000" w:themeColor="text1"/>
            <w:kern w:val="28"/>
          </w:rPr>
          <w:t>by Mahmud et al. (20</w:t>
        </w:r>
      </w:ins>
      <w:ins w:id="136" w:author="Kashif Mahmud" w:date="2021-08-27T15:23:00Z">
        <w:r>
          <w:rPr>
            <w:bCs/>
            <w:color w:val="000000" w:themeColor="text1"/>
            <w:kern w:val="28"/>
          </w:rPr>
          <w:t>21</w:t>
        </w:r>
      </w:ins>
      <w:ins w:id="137" w:author="Kashif Mahmud" w:date="2021-08-27T15:22:00Z">
        <w:r w:rsidRPr="006A77A3">
          <w:rPr>
            <w:bCs/>
            <w:color w:val="000000" w:themeColor="text1"/>
            <w:kern w:val="28"/>
          </w:rPr>
          <w:t xml:space="preserve">), </w:t>
        </w:r>
        <w:proofErr w:type="spellStart"/>
        <w:r w:rsidRPr="006A77A3">
          <w:rPr>
            <w:bCs/>
            <w:color w:val="000000" w:themeColor="text1"/>
            <w:kern w:val="28"/>
          </w:rPr>
          <w:t>figshare</w:t>
        </w:r>
        <w:proofErr w:type="spellEnd"/>
        <w:r w:rsidRPr="006A77A3">
          <w:rPr>
            <w:bCs/>
            <w:color w:val="000000" w:themeColor="text1"/>
            <w:kern w:val="28"/>
          </w:rPr>
          <w:t>, Dataset</w:t>
        </w:r>
        <w:proofErr w:type="gramStart"/>
        <w:r w:rsidRPr="006A77A3">
          <w:rPr>
            <w:bCs/>
            <w:color w:val="000000" w:themeColor="text1"/>
            <w:kern w:val="28"/>
          </w:rPr>
          <w:t>,</w:t>
        </w:r>
      </w:ins>
      <w:ins w:id="138" w:author="Kashif Mahmud" w:date="2021-08-27T15:26:00Z">
        <w:r>
          <w:rPr>
            <w:bCs/>
            <w:color w:val="000000" w:themeColor="text1"/>
            <w:kern w:val="28"/>
          </w:rPr>
          <w:t xml:space="preserve"> </w:t>
        </w:r>
      </w:ins>
      <w:ins w:id="139" w:author="Kashif Mahmud" w:date="2021-08-27T15:22:00Z">
        <w:r w:rsidRPr="006A77A3">
          <w:rPr>
            <w:bCs/>
            <w:color w:val="000000" w:themeColor="text1"/>
            <w:kern w:val="28"/>
          </w:rPr>
          <w:t>.</w:t>
        </w:r>
        <w:proofErr w:type="gramEnd"/>
        <w:r w:rsidRPr="006A77A3">
          <w:rPr>
            <w:bCs/>
            <w:color w:val="000000" w:themeColor="text1"/>
            <w:kern w:val="28"/>
          </w:rPr>
          <w:t xml:space="preserve"> </w:t>
        </w:r>
      </w:ins>
    </w:p>
    <w:p w14:paraId="723E053B" w14:textId="763A7BF8" w:rsidR="00ED5A8B" w:rsidRPr="00ED5A8B" w:rsidRDefault="00ED5A8B" w:rsidP="006A77A3">
      <w:pPr>
        <w:pStyle w:val="Reference"/>
        <w:spacing w:line="360" w:lineRule="auto"/>
        <w:ind w:left="0" w:firstLine="0"/>
        <w:rPr>
          <w:bCs/>
          <w:color w:val="000000" w:themeColor="text1"/>
          <w:kern w:val="28"/>
        </w:rPr>
      </w:pPr>
      <w:r w:rsidRPr="004E08AE">
        <w:rPr>
          <w:bCs/>
          <w:color w:val="000000" w:themeColor="text1"/>
          <w:kern w:val="28"/>
        </w:rPr>
        <w:t xml:space="preserve">Peng, S., </w:t>
      </w:r>
      <w:proofErr w:type="spellStart"/>
      <w:r w:rsidRPr="004E08AE">
        <w:rPr>
          <w:bCs/>
          <w:color w:val="000000" w:themeColor="text1"/>
          <w:kern w:val="28"/>
        </w:rPr>
        <w:t>Ciais</w:t>
      </w:r>
      <w:proofErr w:type="spellEnd"/>
      <w:r w:rsidRPr="004E08AE">
        <w:rPr>
          <w:bCs/>
          <w:color w:val="000000" w:themeColor="text1"/>
          <w:kern w:val="28"/>
        </w:rPr>
        <w:t xml:space="preserve">, P., </w:t>
      </w:r>
      <w:proofErr w:type="spellStart"/>
      <w:r w:rsidRPr="004E08AE">
        <w:rPr>
          <w:bCs/>
          <w:color w:val="000000" w:themeColor="text1"/>
          <w:kern w:val="28"/>
        </w:rPr>
        <w:t>Chevallier</w:t>
      </w:r>
      <w:proofErr w:type="spellEnd"/>
      <w:r w:rsidRPr="004E08AE">
        <w:rPr>
          <w:bCs/>
          <w:color w:val="000000" w:themeColor="text1"/>
          <w:kern w:val="28"/>
        </w:rPr>
        <w:t xml:space="preserve">, F., </w:t>
      </w:r>
      <w:proofErr w:type="spellStart"/>
      <w:r w:rsidRPr="004E08AE">
        <w:rPr>
          <w:bCs/>
          <w:color w:val="000000" w:themeColor="text1"/>
          <w:kern w:val="28"/>
        </w:rPr>
        <w:t>Peylin</w:t>
      </w:r>
      <w:proofErr w:type="spellEnd"/>
      <w:r w:rsidRPr="004E08AE">
        <w:rPr>
          <w:bCs/>
          <w:color w:val="000000" w:themeColor="text1"/>
          <w:kern w:val="28"/>
        </w:rPr>
        <w:t xml:space="preserve">, P., </w:t>
      </w:r>
      <w:proofErr w:type="spellStart"/>
      <w:r w:rsidRPr="004E08AE">
        <w:rPr>
          <w:bCs/>
          <w:color w:val="000000" w:themeColor="text1"/>
          <w:kern w:val="28"/>
        </w:rPr>
        <w:t>Cadule</w:t>
      </w:r>
      <w:proofErr w:type="spellEnd"/>
      <w:r w:rsidRPr="004E08AE">
        <w:rPr>
          <w:bCs/>
          <w:color w:val="000000" w:themeColor="text1"/>
          <w:kern w:val="28"/>
        </w:rPr>
        <w:t xml:space="preserve">, P., </w:t>
      </w:r>
      <w:proofErr w:type="spellStart"/>
      <w:r w:rsidRPr="004E08AE">
        <w:rPr>
          <w:bCs/>
          <w:color w:val="000000" w:themeColor="text1"/>
          <w:kern w:val="28"/>
        </w:rPr>
        <w:t>Sitch</w:t>
      </w:r>
      <w:proofErr w:type="spellEnd"/>
      <w:r w:rsidRPr="004E08AE">
        <w:rPr>
          <w:bCs/>
          <w:color w:val="000000" w:themeColor="text1"/>
          <w:kern w:val="28"/>
        </w:rPr>
        <w:t xml:space="preserve">, S., Piao, S., </w:t>
      </w:r>
      <w:proofErr w:type="spellStart"/>
      <w:r w:rsidRPr="004E08AE">
        <w:rPr>
          <w:bCs/>
          <w:color w:val="000000" w:themeColor="text1"/>
          <w:kern w:val="28"/>
        </w:rPr>
        <w:t>Ahlström</w:t>
      </w:r>
      <w:proofErr w:type="spellEnd"/>
      <w:r w:rsidRPr="004E08AE">
        <w:rPr>
          <w:bCs/>
          <w:color w:val="000000" w:themeColor="text1"/>
          <w:kern w:val="28"/>
        </w:rPr>
        <w:t xml:space="preserve">, A., </w:t>
      </w:r>
      <w:proofErr w:type="spellStart"/>
      <w:r w:rsidRPr="004E08AE">
        <w:rPr>
          <w:bCs/>
          <w:color w:val="000000" w:themeColor="text1"/>
          <w:kern w:val="28"/>
        </w:rPr>
        <w:t>Huntingford</w:t>
      </w:r>
      <w:proofErr w:type="spellEnd"/>
      <w:r w:rsidRPr="004E08AE">
        <w:rPr>
          <w:bCs/>
          <w:color w:val="000000" w:themeColor="text1"/>
          <w:kern w:val="28"/>
        </w:rPr>
        <w:t xml:space="preserve">, C., Levy, P., Li, X., Liu, Y., Lomas, M., Poulter, B., </w:t>
      </w:r>
      <w:proofErr w:type="spellStart"/>
      <w:r w:rsidRPr="004E08AE">
        <w:rPr>
          <w:bCs/>
          <w:color w:val="000000" w:themeColor="text1"/>
          <w:kern w:val="28"/>
        </w:rPr>
        <w:t>Viovy</w:t>
      </w:r>
      <w:proofErr w:type="spellEnd"/>
      <w:r w:rsidRPr="004E08AE">
        <w:rPr>
          <w:bCs/>
          <w:color w:val="000000" w:themeColor="text1"/>
          <w:kern w:val="28"/>
        </w:rPr>
        <w:t xml:space="preserve">, N., Wang, T., Wang, X., </w:t>
      </w:r>
      <w:proofErr w:type="spellStart"/>
      <w:r w:rsidRPr="004E08AE">
        <w:rPr>
          <w:bCs/>
          <w:color w:val="000000" w:themeColor="text1"/>
          <w:kern w:val="28"/>
        </w:rPr>
        <w:t>Zaehle</w:t>
      </w:r>
      <w:proofErr w:type="spellEnd"/>
      <w:r w:rsidRPr="004E08AE">
        <w:rPr>
          <w:bCs/>
          <w:color w:val="000000" w:themeColor="text1"/>
          <w:kern w:val="28"/>
        </w:rPr>
        <w:t xml:space="preserve">, S., Zeng, N., Zhao, H. (2015). Benchmarking the seasonal cycle of CO2fluxes simulated by terrestrial ecosystem models. In </w:t>
      </w:r>
      <w:r w:rsidRPr="004E08AE">
        <w:rPr>
          <w:bCs/>
          <w:i/>
          <w:iCs/>
          <w:color w:val="000000" w:themeColor="text1"/>
          <w:kern w:val="28"/>
        </w:rPr>
        <w:t>Global Biogeochemical Cycles</w:t>
      </w:r>
      <w:r w:rsidRPr="004E08AE">
        <w:rPr>
          <w:bCs/>
          <w:color w:val="000000" w:themeColor="text1"/>
          <w:kern w:val="28"/>
        </w:rPr>
        <w:t xml:space="preserve"> (Vol. 29, Issue 1, pp. 46–64). https://doi.org/</w:t>
      </w:r>
      <w:hyperlink r:id="rId44" w:history="1">
        <w:r w:rsidRPr="00ED5A8B">
          <w:rPr>
            <w:rStyle w:val="Hyperlink"/>
            <w:bCs/>
            <w:color w:val="000000" w:themeColor="text1"/>
            <w:kern w:val="28"/>
            <w:u w:val="none"/>
          </w:rPr>
          <w:t>10.1002/2014gb004931</w:t>
        </w:r>
      </w:hyperlink>
    </w:p>
    <w:p w14:paraId="505B90A8" w14:textId="3628C1AA" w:rsidR="00ED5A8B" w:rsidRPr="00ED5A8B" w:rsidRDefault="00ED5A8B" w:rsidP="00B06F9A">
      <w:pPr>
        <w:pStyle w:val="Reference"/>
        <w:spacing w:line="360" w:lineRule="auto"/>
        <w:ind w:left="0" w:firstLine="0"/>
        <w:rPr>
          <w:bCs/>
          <w:color w:val="000000" w:themeColor="text1"/>
          <w:kern w:val="28"/>
        </w:rPr>
      </w:pPr>
      <w:r w:rsidRPr="004E08AE">
        <w:rPr>
          <w:bCs/>
          <w:color w:val="000000" w:themeColor="text1"/>
          <w:kern w:val="28"/>
        </w:rPr>
        <w:t xml:space="preserve">Petrie, M. D., Collins, S. L., Swann, A. M., Ford, P. L., &amp; Litvak, M. E. (2015). Grassland to shrubland state transitions enhance carbon sequestration in the northern </w:t>
      </w:r>
      <w:proofErr w:type="spellStart"/>
      <w:r w:rsidRPr="004E08AE">
        <w:rPr>
          <w:bCs/>
          <w:color w:val="000000" w:themeColor="text1"/>
          <w:kern w:val="28"/>
        </w:rPr>
        <w:t>Chihuahuan</w:t>
      </w:r>
      <w:proofErr w:type="spellEnd"/>
      <w:r w:rsidRPr="004E08AE">
        <w:rPr>
          <w:bCs/>
          <w:color w:val="000000" w:themeColor="text1"/>
          <w:kern w:val="28"/>
        </w:rPr>
        <w:t xml:space="preserve"> Desert. </w:t>
      </w:r>
      <w:r w:rsidRPr="004E08AE">
        <w:rPr>
          <w:bCs/>
          <w:i/>
          <w:iCs/>
          <w:color w:val="000000" w:themeColor="text1"/>
          <w:kern w:val="28"/>
        </w:rPr>
        <w:t>Global Change Biology</w:t>
      </w:r>
      <w:r w:rsidRPr="004E08AE">
        <w:rPr>
          <w:bCs/>
          <w:color w:val="000000" w:themeColor="text1"/>
          <w:kern w:val="28"/>
        </w:rPr>
        <w:t xml:space="preserve">, </w:t>
      </w:r>
      <w:r w:rsidRPr="004E08AE">
        <w:rPr>
          <w:bCs/>
          <w:i/>
          <w:iCs/>
          <w:color w:val="000000" w:themeColor="text1"/>
          <w:kern w:val="28"/>
        </w:rPr>
        <w:t>21</w:t>
      </w:r>
      <w:r w:rsidRPr="004E08AE">
        <w:rPr>
          <w:bCs/>
          <w:color w:val="000000" w:themeColor="text1"/>
          <w:kern w:val="28"/>
        </w:rPr>
        <w:t>(3), 1226–1235.</w:t>
      </w:r>
    </w:p>
    <w:p w14:paraId="63C97058" w14:textId="79D155E9" w:rsidR="00ED5A8B" w:rsidRPr="00ED5A8B" w:rsidRDefault="00ED5A8B" w:rsidP="00B06F9A">
      <w:pPr>
        <w:pStyle w:val="Reference"/>
        <w:spacing w:line="360" w:lineRule="auto"/>
        <w:ind w:left="0" w:firstLine="0"/>
        <w:rPr>
          <w:bCs/>
          <w:color w:val="000000" w:themeColor="text1"/>
          <w:kern w:val="28"/>
        </w:rPr>
      </w:pPr>
      <w:proofErr w:type="spellStart"/>
      <w:r w:rsidRPr="004E08AE">
        <w:rPr>
          <w:bCs/>
          <w:color w:val="000000" w:themeColor="text1"/>
          <w:kern w:val="28"/>
        </w:rPr>
        <w:t>Peylin</w:t>
      </w:r>
      <w:proofErr w:type="spellEnd"/>
      <w:r w:rsidRPr="004E08AE">
        <w:rPr>
          <w:bCs/>
          <w:color w:val="000000" w:themeColor="text1"/>
          <w:kern w:val="28"/>
        </w:rPr>
        <w:t xml:space="preserve">, P., </w:t>
      </w:r>
      <w:proofErr w:type="spellStart"/>
      <w:r w:rsidRPr="004E08AE">
        <w:rPr>
          <w:bCs/>
          <w:color w:val="000000" w:themeColor="text1"/>
          <w:kern w:val="28"/>
        </w:rPr>
        <w:t>Bacour</w:t>
      </w:r>
      <w:proofErr w:type="spellEnd"/>
      <w:r w:rsidRPr="004E08AE">
        <w:rPr>
          <w:bCs/>
          <w:color w:val="000000" w:themeColor="text1"/>
          <w:kern w:val="28"/>
        </w:rPr>
        <w:t xml:space="preserve">, C., </w:t>
      </w:r>
      <w:proofErr w:type="spellStart"/>
      <w:r w:rsidRPr="004E08AE">
        <w:rPr>
          <w:bCs/>
          <w:color w:val="000000" w:themeColor="text1"/>
          <w:kern w:val="28"/>
        </w:rPr>
        <w:t>MacBean</w:t>
      </w:r>
      <w:proofErr w:type="spellEnd"/>
      <w:r w:rsidRPr="004E08AE">
        <w:rPr>
          <w:bCs/>
          <w:color w:val="000000" w:themeColor="text1"/>
          <w:kern w:val="28"/>
        </w:rPr>
        <w:t xml:space="preserve">, N., Leonard, S., Rayner, P., </w:t>
      </w:r>
      <w:proofErr w:type="spellStart"/>
      <w:r w:rsidRPr="004E08AE">
        <w:rPr>
          <w:bCs/>
          <w:color w:val="000000" w:themeColor="text1"/>
          <w:kern w:val="28"/>
        </w:rPr>
        <w:t>Kuppel</w:t>
      </w:r>
      <w:proofErr w:type="spellEnd"/>
      <w:r w:rsidRPr="004E08AE">
        <w:rPr>
          <w:bCs/>
          <w:color w:val="000000" w:themeColor="text1"/>
          <w:kern w:val="28"/>
        </w:rPr>
        <w:t xml:space="preserve">, S., </w:t>
      </w:r>
      <w:proofErr w:type="spellStart"/>
      <w:r w:rsidRPr="004E08AE">
        <w:rPr>
          <w:bCs/>
          <w:color w:val="000000" w:themeColor="text1"/>
          <w:kern w:val="28"/>
        </w:rPr>
        <w:t>Koffi</w:t>
      </w:r>
      <w:proofErr w:type="spellEnd"/>
      <w:r w:rsidRPr="004E08AE">
        <w:rPr>
          <w:bCs/>
          <w:color w:val="000000" w:themeColor="text1"/>
          <w:kern w:val="28"/>
        </w:rPr>
        <w:t xml:space="preserve">, E., Kane, A., </w:t>
      </w:r>
      <w:proofErr w:type="spellStart"/>
      <w:r w:rsidRPr="004E08AE">
        <w:rPr>
          <w:bCs/>
          <w:color w:val="000000" w:themeColor="text1"/>
          <w:kern w:val="28"/>
        </w:rPr>
        <w:t>Maignan</w:t>
      </w:r>
      <w:proofErr w:type="spellEnd"/>
      <w:r w:rsidRPr="004E08AE">
        <w:rPr>
          <w:bCs/>
          <w:color w:val="000000" w:themeColor="text1"/>
          <w:kern w:val="28"/>
        </w:rPr>
        <w:t xml:space="preserve">, F., </w:t>
      </w:r>
      <w:proofErr w:type="spellStart"/>
      <w:r w:rsidRPr="004E08AE">
        <w:rPr>
          <w:bCs/>
          <w:color w:val="000000" w:themeColor="text1"/>
          <w:kern w:val="28"/>
        </w:rPr>
        <w:t>Chevallier</w:t>
      </w:r>
      <w:proofErr w:type="spellEnd"/>
      <w:r w:rsidRPr="004E08AE">
        <w:rPr>
          <w:bCs/>
          <w:color w:val="000000" w:themeColor="text1"/>
          <w:kern w:val="28"/>
        </w:rPr>
        <w:t xml:space="preserve">, F., </w:t>
      </w:r>
      <w:proofErr w:type="spellStart"/>
      <w:r w:rsidRPr="004E08AE">
        <w:rPr>
          <w:bCs/>
          <w:color w:val="000000" w:themeColor="text1"/>
          <w:kern w:val="28"/>
        </w:rPr>
        <w:t>Ciais</w:t>
      </w:r>
      <w:proofErr w:type="spellEnd"/>
      <w:r w:rsidRPr="004E08AE">
        <w:rPr>
          <w:bCs/>
          <w:color w:val="000000" w:themeColor="text1"/>
          <w:kern w:val="28"/>
        </w:rPr>
        <w:t xml:space="preserve">, P., &amp; </w:t>
      </w:r>
      <w:proofErr w:type="spellStart"/>
      <w:r w:rsidRPr="004E08AE">
        <w:rPr>
          <w:bCs/>
          <w:color w:val="000000" w:themeColor="text1"/>
          <w:kern w:val="28"/>
        </w:rPr>
        <w:t>Prunet</w:t>
      </w:r>
      <w:proofErr w:type="spellEnd"/>
      <w:r w:rsidRPr="004E08AE">
        <w:rPr>
          <w:bCs/>
          <w:color w:val="000000" w:themeColor="text1"/>
          <w:kern w:val="28"/>
        </w:rPr>
        <w:t xml:space="preserve">, P. (2016). A new stepwise carbon cycle data assimilation system using multiple data streams to constrain the simulated land surface carbon cycle. In </w:t>
      </w:r>
      <w:r w:rsidRPr="004E08AE">
        <w:rPr>
          <w:bCs/>
          <w:i/>
          <w:iCs/>
          <w:color w:val="000000" w:themeColor="text1"/>
          <w:kern w:val="28"/>
        </w:rPr>
        <w:t>Geoscientific Model Development</w:t>
      </w:r>
      <w:r w:rsidRPr="004E08AE">
        <w:rPr>
          <w:bCs/>
          <w:color w:val="000000" w:themeColor="text1"/>
          <w:kern w:val="28"/>
        </w:rPr>
        <w:t xml:space="preserve"> (Vol. 9, Issue 9, pp. 3321–3346). https://doi.org/</w:t>
      </w:r>
      <w:hyperlink r:id="rId45" w:history="1">
        <w:r w:rsidRPr="00ED5A8B">
          <w:rPr>
            <w:rStyle w:val="Hyperlink"/>
            <w:bCs/>
            <w:color w:val="000000" w:themeColor="text1"/>
            <w:kern w:val="28"/>
            <w:u w:val="none"/>
          </w:rPr>
          <w:t>10.5194/gmd-9-3321-2016</w:t>
        </w:r>
      </w:hyperlink>
    </w:p>
    <w:p w14:paraId="4767324E" w14:textId="2348A9A6" w:rsidR="006A77A3" w:rsidRDefault="006A77A3" w:rsidP="006A77A3">
      <w:pPr>
        <w:pStyle w:val="Reference"/>
        <w:spacing w:line="360" w:lineRule="auto"/>
        <w:ind w:left="0" w:firstLine="0"/>
        <w:rPr>
          <w:ins w:id="140" w:author="Kashif Mahmud" w:date="2021-08-27T15:27:00Z"/>
          <w:bCs/>
          <w:color w:val="000000" w:themeColor="text1"/>
          <w:kern w:val="28"/>
        </w:rPr>
      </w:pPr>
      <w:proofErr w:type="spellStart"/>
      <w:ins w:id="141" w:author="Kashif Mahmud" w:date="2021-08-27T15:26:00Z">
        <w:r w:rsidRPr="006A77A3">
          <w:rPr>
            <w:bCs/>
            <w:color w:val="000000" w:themeColor="text1"/>
            <w:kern w:val="28"/>
          </w:rPr>
          <w:t>Peylin</w:t>
        </w:r>
        <w:proofErr w:type="spellEnd"/>
        <w:r w:rsidRPr="006A77A3">
          <w:rPr>
            <w:bCs/>
            <w:color w:val="000000" w:themeColor="text1"/>
            <w:kern w:val="28"/>
          </w:rPr>
          <w:t xml:space="preserve">, P., </w:t>
        </w:r>
        <w:proofErr w:type="spellStart"/>
        <w:r w:rsidRPr="006A77A3">
          <w:rPr>
            <w:bCs/>
            <w:color w:val="000000" w:themeColor="text1"/>
            <w:kern w:val="28"/>
          </w:rPr>
          <w:t>Ghattas</w:t>
        </w:r>
        <w:proofErr w:type="spellEnd"/>
        <w:r w:rsidRPr="006A77A3">
          <w:rPr>
            <w:bCs/>
            <w:color w:val="000000" w:themeColor="text1"/>
            <w:kern w:val="28"/>
          </w:rPr>
          <w:t xml:space="preserve">, J., </w:t>
        </w:r>
        <w:proofErr w:type="spellStart"/>
        <w:r w:rsidRPr="006A77A3">
          <w:rPr>
            <w:bCs/>
            <w:color w:val="000000" w:themeColor="text1"/>
            <w:kern w:val="28"/>
          </w:rPr>
          <w:t>Cadule</w:t>
        </w:r>
        <w:proofErr w:type="spellEnd"/>
        <w:r w:rsidRPr="006A77A3">
          <w:rPr>
            <w:bCs/>
            <w:color w:val="000000" w:themeColor="text1"/>
            <w:kern w:val="28"/>
          </w:rPr>
          <w:t xml:space="preserve">, P., </w:t>
        </w:r>
        <w:proofErr w:type="spellStart"/>
        <w:r w:rsidRPr="006A77A3">
          <w:rPr>
            <w:bCs/>
            <w:color w:val="000000" w:themeColor="text1"/>
            <w:kern w:val="28"/>
          </w:rPr>
          <w:t>Cheruy</w:t>
        </w:r>
        <w:proofErr w:type="spellEnd"/>
        <w:r w:rsidRPr="006A77A3">
          <w:rPr>
            <w:bCs/>
            <w:color w:val="000000" w:themeColor="text1"/>
            <w:kern w:val="28"/>
          </w:rPr>
          <w:t xml:space="preserve">, F., </w:t>
        </w:r>
        <w:proofErr w:type="spellStart"/>
        <w:r w:rsidRPr="006A77A3">
          <w:rPr>
            <w:bCs/>
            <w:color w:val="000000" w:themeColor="text1"/>
            <w:kern w:val="28"/>
          </w:rPr>
          <w:t>Ducharne</w:t>
        </w:r>
        <w:proofErr w:type="spellEnd"/>
        <w:r w:rsidRPr="006A77A3">
          <w:rPr>
            <w:bCs/>
            <w:color w:val="000000" w:themeColor="text1"/>
            <w:kern w:val="28"/>
          </w:rPr>
          <w:t xml:space="preserve">, A., </w:t>
        </w:r>
        <w:proofErr w:type="spellStart"/>
        <w:r w:rsidRPr="006A77A3">
          <w:rPr>
            <w:bCs/>
            <w:color w:val="000000" w:themeColor="text1"/>
            <w:kern w:val="28"/>
          </w:rPr>
          <w:t>Guenet</w:t>
        </w:r>
        <w:proofErr w:type="spellEnd"/>
        <w:r w:rsidRPr="006A77A3">
          <w:rPr>
            <w:bCs/>
            <w:color w:val="000000" w:themeColor="text1"/>
            <w:kern w:val="28"/>
          </w:rPr>
          <w:t xml:space="preserve">, B., </w:t>
        </w:r>
        <w:proofErr w:type="spellStart"/>
        <w:r w:rsidRPr="006A77A3">
          <w:rPr>
            <w:bCs/>
            <w:color w:val="000000" w:themeColor="text1"/>
            <w:kern w:val="28"/>
          </w:rPr>
          <w:t>Lathière</w:t>
        </w:r>
        <w:proofErr w:type="spellEnd"/>
        <w:r w:rsidRPr="006A77A3">
          <w:rPr>
            <w:bCs/>
            <w:color w:val="000000" w:themeColor="text1"/>
            <w:kern w:val="28"/>
          </w:rPr>
          <w:t xml:space="preserve">, J., </w:t>
        </w:r>
        <w:proofErr w:type="spellStart"/>
        <w:r w:rsidRPr="006A77A3">
          <w:rPr>
            <w:bCs/>
            <w:color w:val="000000" w:themeColor="text1"/>
            <w:kern w:val="28"/>
          </w:rPr>
          <w:t>Luyssaert</w:t>
        </w:r>
        <w:proofErr w:type="spellEnd"/>
        <w:r w:rsidRPr="006A77A3">
          <w:rPr>
            <w:bCs/>
            <w:color w:val="000000" w:themeColor="text1"/>
            <w:kern w:val="28"/>
          </w:rPr>
          <w:t>,</w:t>
        </w:r>
      </w:ins>
      <w:ins w:id="142" w:author="Kashif Mahmud" w:date="2021-08-27T15:27:00Z">
        <w:r>
          <w:rPr>
            <w:bCs/>
            <w:color w:val="000000" w:themeColor="text1"/>
            <w:kern w:val="28"/>
          </w:rPr>
          <w:t xml:space="preserve"> </w:t>
        </w:r>
      </w:ins>
      <w:ins w:id="143" w:author="Kashif Mahmud" w:date="2021-08-27T15:26:00Z">
        <w:r w:rsidRPr="006A77A3">
          <w:rPr>
            <w:bCs/>
            <w:color w:val="000000" w:themeColor="text1"/>
            <w:kern w:val="28"/>
          </w:rPr>
          <w:t xml:space="preserve">S., </w:t>
        </w:r>
        <w:proofErr w:type="spellStart"/>
        <w:r w:rsidRPr="006A77A3">
          <w:rPr>
            <w:bCs/>
            <w:color w:val="000000" w:themeColor="text1"/>
            <w:kern w:val="28"/>
          </w:rPr>
          <w:t>Maignan</w:t>
        </w:r>
        <w:proofErr w:type="spellEnd"/>
        <w:r w:rsidRPr="006A77A3">
          <w:rPr>
            <w:bCs/>
            <w:color w:val="000000" w:themeColor="text1"/>
            <w:kern w:val="28"/>
          </w:rPr>
          <w:t xml:space="preserve">, F., </w:t>
        </w:r>
        <w:proofErr w:type="spellStart"/>
        <w:r w:rsidRPr="006A77A3">
          <w:rPr>
            <w:bCs/>
            <w:color w:val="000000" w:themeColor="text1"/>
            <w:kern w:val="28"/>
          </w:rPr>
          <w:t>Maugis</w:t>
        </w:r>
        <w:proofErr w:type="spellEnd"/>
        <w:r w:rsidRPr="006A77A3">
          <w:rPr>
            <w:bCs/>
            <w:color w:val="000000" w:themeColor="text1"/>
            <w:kern w:val="28"/>
          </w:rPr>
          <w:t xml:space="preserve">, P., </w:t>
        </w:r>
        <w:proofErr w:type="spellStart"/>
        <w:r w:rsidRPr="006A77A3">
          <w:rPr>
            <w:bCs/>
            <w:color w:val="000000" w:themeColor="text1"/>
            <w:kern w:val="28"/>
          </w:rPr>
          <w:t>Ottle</w:t>
        </w:r>
        <w:proofErr w:type="spellEnd"/>
        <w:r w:rsidRPr="006A77A3">
          <w:rPr>
            <w:bCs/>
            <w:color w:val="000000" w:themeColor="text1"/>
            <w:kern w:val="28"/>
          </w:rPr>
          <w:t>,</w:t>
        </w:r>
      </w:ins>
      <w:ins w:id="144" w:author="Kashif Mahmud" w:date="2021-08-27T15:27:00Z">
        <w:r>
          <w:rPr>
            <w:bCs/>
            <w:color w:val="000000" w:themeColor="text1"/>
            <w:kern w:val="28"/>
          </w:rPr>
          <w:t xml:space="preserve"> </w:t>
        </w:r>
      </w:ins>
      <w:ins w:id="145" w:author="Kashif Mahmud" w:date="2021-08-27T15:26:00Z">
        <w:r w:rsidRPr="006A77A3">
          <w:rPr>
            <w:bCs/>
            <w:color w:val="000000" w:themeColor="text1"/>
            <w:kern w:val="28"/>
          </w:rPr>
          <w:t xml:space="preserve">C., </w:t>
        </w:r>
        <w:proofErr w:type="spellStart"/>
        <w:r w:rsidRPr="006A77A3">
          <w:rPr>
            <w:bCs/>
            <w:color w:val="000000" w:themeColor="text1"/>
            <w:kern w:val="28"/>
          </w:rPr>
          <w:t>Polcher</w:t>
        </w:r>
        <w:proofErr w:type="spellEnd"/>
        <w:r w:rsidRPr="006A77A3">
          <w:rPr>
            <w:bCs/>
            <w:color w:val="000000" w:themeColor="text1"/>
            <w:kern w:val="28"/>
          </w:rPr>
          <w:t xml:space="preserve">, J., </w:t>
        </w:r>
        <w:proofErr w:type="spellStart"/>
        <w:r w:rsidRPr="006A77A3">
          <w:rPr>
            <w:bCs/>
            <w:color w:val="000000" w:themeColor="text1"/>
            <w:kern w:val="28"/>
          </w:rPr>
          <w:t>Viovy</w:t>
        </w:r>
        <w:proofErr w:type="spellEnd"/>
        <w:r w:rsidRPr="006A77A3">
          <w:rPr>
            <w:bCs/>
            <w:color w:val="000000" w:themeColor="text1"/>
            <w:kern w:val="28"/>
          </w:rPr>
          <w:t xml:space="preserve">, N., </w:t>
        </w:r>
        <w:proofErr w:type="spellStart"/>
        <w:r w:rsidRPr="006A77A3">
          <w:rPr>
            <w:bCs/>
            <w:color w:val="000000" w:themeColor="text1"/>
            <w:kern w:val="28"/>
          </w:rPr>
          <w:t>Vuichard</w:t>
        </w:r>
        <w:proofErr w:type="spellEnd"/>
        <w:r w:rsidRPr="006A77A3">
          <w:rPr>
            <w:bCs/>
            <w:color w:val="000000" w:themeColor="text1"/>
            <w:kern w:val="28"/>
          </w:rPr>
          <w:t xml:space="preserve">, N., </w:t>
        </w:r>
        <w:proofErr w:type="spellStart"/>
        <w:r w:rsidRPr="006A77A3">
          <w:rPr>
            <w:bCs/>
            <w:color w:val="000000" w:themeColor="text1"/>
            <w:kern w:val="28"/>
          </w:rPr>
          <w:t>Bastrikov</w:t>
        </w:r>
        <w:proofErr w:type="spellEnd"/>
        <w:r w:rsidRPr="006A77A3">
          <w:rPr>
            <w:bCs/>
            <w:color w:val="000000" w:themeColor="text1"/>
            <w:kern w:val="28"/>
          </w:rPr>
          <w:t xml:space="preserve">, V., </w:t>
        </w:r>
        <w:proofErr w:type="spellStart"/>
        <w:r w:rsidRPr="006A77A3">
          <w:rPr>
            <w:bCs/>
            <w:color w:val="000000" w:themeColor="text1"/>
            <w:kern w:val="28"/>
          </w:rPr>
          <w:t>Guimberteau</w:t>
        </w:r>
        <w:proofErr w:type="spellEnd"/>
        <w:r w:rsidRPr="006A77A3">
          <w:rPr>
            <w:bCs/>
            <w:color w:val="000000" w:themeColor="text1"/>
            <w:kern w:val="28"/>
          </w:rPr>
          <w:t xml:space="preserve">, M., </w:t>
        </w:r>
        <w:proofErr w:type="spellStart"/>
        <w:r w:rsidRPr="006A77A3">
          <w:rPr>
            <w:bCs/>
            <w:color w:val="000000" w:themeColor="text1"/>
            <w:kern w:val="28"/>
          </w:rPr>
          <w:t>Lanso</w:t>
        </w:r>
        <w:proofErr w:type="spellEnd"/>
        <w:r w:rsidRPr="006A77A3">
          <w:rPr>
            <w:bCs/>
            <w:color w:val="000000" w:themeColor="text1"/>
            <w:kern w:val="28"/>
          </w:rPr>
          <w:t xml:space="preserve">, A.-S., </w:t>
        </w:r>
        <w:proofErr w:type="spellStart"/>
        <w:r w:rsidRPr="006A77A3">
          <w:rPr>
            <w:bCs/>
            <w:color w:val="000000" w:themeColor="text1"/>
            <w:kern w:val="28"/>
          </w:rPr>
          <w:t>MacBean</w:t>
        </w:r>
        <w:proofErr w:type="spellEnd"/>
        <w:r w:rsidRPr="006A77A3">
          <w:rPr>
            <w:bCs/>
            <w:color w:val="000000" w:themeColor="text1"/>
            <w:kern w:val="28"/>
          </w:rPr>
          <w:t xml:space="preserve">, N., </w:t>
        </w:r>
        <w:proofErr w:type="spellStart"/>
        <w:r w:rsidRPr="006A77A3">
          <w:rPr>
            <w:bCs/>
            <w:color w:val="000000" w:themeColor="text1"/>
            <w:kern w:val="28"/>
          </w:rPr>
          <w:t>Mcgrath</w:t>
        </w:r>
        <w:proofErr w:type="spellEnd"/>
        <w:r w:rsidRPr="006A77A3">
          <w:rPr>
            <w:bCs/>
            <w:color w:val="000000" w:themeColor="text1"/>
            <w:kern w:val="28"/>
          </w:rPr>
          <w:t xml:space="preserve">, M., </w:t>
        </w:r>
        <w:proofErr w:type="spellStart"/>
        <w:r w:rsidRPr="006A77A3">
          <w:rPr>
            <w:bCs/>
            <w:color w:val="000000" w:themeColor="text1"/>
            <w:kern w:val="28"/>
          </w:rPr>
          <w:t>Tafasca</w:t>
        </w:r>
        <w:proofErr w:type="spellEnd"/>
        <w:r w:rsidRPr="006A77A3">
          <w:rPr>
            <w:bCs/>
            <w:color w:val="000000" w:themeColor="text1"/>
            <w:kern w:val="28"/>
          </w:rPr>
          <w:t>, S., and Wang, F.: The</w:t>
        </w:r>
      </w:ins>
      <w:ins w:id="146" w:author="Kashif Mahmud" w:date="2021-08-27T15:27:00Z">
        <w:r>
          <w:rPr>
            <w:bCs/>
            <w:color w:val="000000" w:themeColor="text1"/>
            <w:kern w:val="28"/>
          </w:rPr>
          <w:t xml:space="preserve"> </w:t>
        </w:r>
      </w:ins>
      <w:ins w:id="147" w:author="Kashif Mahmud" w:date="2021-08-27T15:26:00Z">
        <w:r w:rsidRPr="006A77A3">
          <w:rPr>
            <w:bCs/>
            <w:color w:val="000000" w:themeColor="text1"/>
            <w:kern w:val="28"/>
          </w:rPr>
          <w:t>global land surface model ORCHIDEE – Tag2.0</w:t>
        </w:r>
      </w:ins>
      <w:ins w:id="148" w:author="Kashif Mahmud" w:date="2021-08-27T15:28:00Z">
        <w:r>
          <w:rPr>
            <w:bCs/>
            <w:color w:val="000000" w:themeColor="text1"/>
            <w:kern w:val="28"/>
          </w:rPr>
          <w:t>,</w:t>
        </w:r>
        <w:r w:rsidRPr="006A77A3">
          <w:t xml:space="preserve"> </w:t>
        </w:r>
        <w:r w:rsidRPr="006A77A3">
          <w:rPr>
            <w:bCs/>
            <w:color w:val="000000" w:themeColor="text1"/>
            <w:kern w:val="28"/>
          </w:rPr>
          <w:t>available at: http://forge.ipsl.jussieu.fr/orchidee/browser/tags/ORCHIDEE_2_0.</w:t>
        </w:r>
      </w:ins>
    </w:p>
    <w:p w14:paraId="41E7CEB7" w14:textId="017382A2" w:rsidR="00ED5A8B" w:rsidRPr="00ED5A8B" w:rsidRDefault="00ED5A8B" w:rsidP="006A77A3">
      <w:pPr>
        <w:pStyle w:val="Reference"/>
        <w:spacing w:line="360" w:lineRule="auto"/>
        <w:ind w:left="0" w:firstLine="0"/>
        <w:rPr>
          <w:bCs/>
          <w:color w:val="000000" w:themeColor="text1"/>
          <w:kern w:val="28"/>
        </w:rPr>
      </w:pPr>
      <w:r w:rsidRPr="004E08AE">
        <w:rPr>
          <w:bCs/>
          <w:color w:val="000000" w:themeColor="text1"/>
          <w:kern w:val="28"/>
        </w:rPr>
        <w:t xml:space="preserve">Piao, S., </w:t>
      </w:r>
      <w:proofErr w:type="spellStart"/>
      <w:r w:rsidRPr="004E08AE">
        <w:rPr>
          <w:bCs/>
          <w:color w:val="000000" w:themeColor="text1"/>
          <w:kern w:val="28"/>
        </w:rPr>
        <w:t>Sitch</w:t>
      </w:r>
      <w:proofErr w:type="spellEnd"/>
      <w:r w:rsidRPr="004E08AE">
        <w:rPr>
          <w:bCs/>
          <w:color w:val="000000" w:themeColor="text1"/>
          <w:kern w:val="28"/>
        </w:rPr>
        <w:t xml:space="preserve">, S., </w:t>
      </w:r>
      <w:proofErr w:type="spellStart"/>
      <w:r w:rsidRPr="004E08AE">
        <w:rPr>
          <w:bCs/>
          <w:color w:val="000000" w:themeColor="text1"/>
          <w:kern w:val="28"/>
        </w:rPr>
        <w:t>Ciais</w:t>
      </w:r>
      <w:proofErr w:type="spellEnd"/>
      <w:r w:rsidRPr="004E08AE">
        <w:rPr>
          <w:bCs/>
          <w:color w:val="000000" w:themeColor="text1"/>
          <w:kern w:val="28"/>
        </w:rPr>
        <w:t xml:space="preserve">, P., Friedlingstein, P., </w:t>
      </w:r>
      <w:proofErr w:type="spellStart"/>
      <w:r w:rsidRPr="004E08AE">
        <w:rPr>
          <w:bCs/>
          <w:color w:val="000000" w:themeColor="text1"/>
          <w:kern w:val="28"/>
        </w:rPr>
        <w:t>Peylin</w:t>
      </w:r>
      <w:proofErr w:type="spellEnd"/>
      <w:r w:rsidRPr="004E08AE">
        <w:rPr>
          <w:bCs/>
          <w:color w:val="000000" w:themeColor="text1"/>
          <w:kern w:val="28"/>
        </w:rPr>
        <w:t xml:space="preserve">, P., Wang, X., </w:t>
      </w:r>
      <w:proofErr w:type="spellStart"/>
      <w:r w:rsidRPr="004E08AE">
        <w:rPr>
          <w:bCs/>
          <w:color w:val="000000" w:themeColor="text1"/>
          <w:kern w:val="28"/>
        </w:rPr>
        <w:t>Ahlström</w:t>
      </w:r>
      <w:proofErr w:type="spellEnd"/>
      <w:r w:rsidRPr="004E08AE">
        <w:rPr>
          <w:bCs/>
          <w:color w:val="000000" w:themeColor="text1"/>
          <w:kern w:val="28"/>
        </w:rPr>
        <w:t xml:space="preserve">, A., </w:t>
      </w:r>
      <w:proofErr w:type="spellStart"/>
      <w:r w:rsidRPr="004E08AE">
        <w:rPr>
          <w:bCs/>
          <w:color w:val="000000" w:themeColor="text1"/>
          <w:kern w:val="28"/>
        </w:rPr>
        <w:t>Anav</w:t>
      </w:r>
      <w:proofErr w:type="spellEnd"/>
      <w:r w:rsidRPr="004E08AE">
        <w:rPr>
          <w:bCs/>
          <w:color w:val="000000" w:themeColor="text1"/>
          <w:kern w:val="28"/>
        </w:rPr>
        <w:t xml:space="preserve">, A., </w:t>
      </w:r>
      <w:proofErr w:type="spellStart"/>
      <w:r w:rsidRPr="004E08AE">
        <w:rPr>
          <w:bCs/>
          <w:color w:val="000000" w:themeColor="text1"/>
          <w:kern w:val="28"/>
        </w:rPr>
        <w:t>Canadell</w:t>
      </w:r>
      <w:proofErr w:type="spellEnd"/>
      <w:r w:rsidRPr="004E08AE">
        <w:rPr>
          <w:bCs/>
          <w:color w:val="000000" w:themeColor="text1"/>
          <w:kern w:val="28"/>
        </w:rPr>
        <w:t xml:space="preserve">, J. G., Cong, N., </w:t>
      </w:r>
      <w:proofErr w:type="spellStart"/>
      <w:r w:rsidRPr="004E08AE">
        <w:rPr>
          <w:bCs/>
          <w:color w:val="000000" w:themeColor="text1"/>
          <w:kern w:val="28"/>
        </w:rPr>
        <w:t>Huntingford</w:t>
      </w:r>
      <w:proofErr w:type="spellEnd"/>
      <w:r w:rsidRPr="004E08AE">
        <w:rPr>
          <w:bCs/>
          <w:color w:val="000000" w:themeColor="text1"/>
          <w:kern w:val="28"/>
        </w:rPr>
        <w:t xml:space="preserve">, C., Jung, M., </w:t>
      </w:r>
      <w:proofErr w:type="spellStart"/>
      <w:r w:rsidRPr="004E08AE">
        <w:rPr>
          <w:bCs/>
          <w:color w:val="000000" w:themeColor="text1"/>
          <w:kern w:val="28"/>
        </w:rPr>
        <w:t>Levis</w:t>
      </w:r>
      <w:proofErr w:type="spellEnd"/>
      <w:r w:rsidRPr="004E08AE">
        <w:rPr>
          <w:bCs/>
          <w:color w:val="000000" w:themeColor="text1"/>
          <w:kern w:val="28"/>
        </w:rPr>
        <w:t xml:space="preserve">, S., Levy, P. E., Li, J., Lin, X., Lomas, M. R., Lu, M., Luo, Y., … Zeng, N. (2013). Evaluation of terrestrial carbon cycle models for their response to climate variability and to CO2 trends. </w:t>
      </w:r>
      <w:r w:rsidRPr="004E08AE">
        <w:rPr>
          <w:bCs/>
          <w:i/>
          <w:iCs/>
          <w:color w:val="000000" w:themeColor="text1"/>
          <w:kern w:val="28"/>
        </w:rPr>
        <w:t>Global Change Biology</w:t>
      </w:r>
      <w:r w:rsidRPr="004E08AE">
        <w:rPr>
          <w:bCs/>
          <w:color w:val="000000" w:themeColor="text1"/>
          <w:kern w:val="28"/>
        </w:rPr>
        <w:t xml:space="preserve">, </w:t>
      </w:r>
      <w:r w:rsidRPr="004E08AE">
        <w:rPr>
          <w:bCs/>
          <w:i/>
          <w:iCs/>
          <w:color w:val="000000" w:themeColor="text1"/>
          <w:kern w:val="28"/>
        </w:rPr>
        <w:t>19</w:t>
      </w:r>
      <w:r w:rsidRPr="004E08AE">
        <w:rPr>
          <w:bCs/>
          <w:color w:val="000000" w:themeColor="text1"/>
          <w:kern w:val="28"/>
        </w:rPr>
        <w:t>(7), 2117–2132.</w:t>
      </w:r>
    </w:p>
    <w:p w14:paraId="74F207C9" w14:textId="2B077AC9" w:rsidR="00ED5A8B" w:rsidRPr="00ED5A8B" w:rsidRDefault="00ED5A8B" w:rsidP="00B06F9A">
      <w:pPr>
        <w:pStyle w:val="Reference"/>
        <w:spacing w:line="360" w:lineRule="auto"/>
        <w:ind w:left="0" w:firstLine="0"/>
        <w:rPr>
          <w:bCs/>
          <w:color w:val="000000" w:themeColor="text1"/>
          <w:kern w:val="28"/>
        </w:rPr>
      </w:pPr>
      <w:r w:rsidRPr="004E08AE">
        <w:rPr>
          <w:bCs/>
          <w:color w:val="000000" w:themeColor="text1"/>
          <w:kern w:val="28"/>
        </w:rPr>
        <w:lastRenderedPageBreak/>
        <w:t xml:space="preserve">Poulter, B., Frank, D., </w:t>
      </w:r>
      <w:proofErr w:type="spellStart"/>
      <w:r w:rsidRPr="004E08AE">
        <w:rPr>
          <w:bCs/>
          <w:color w:val="000000" w:themeColor="text1"/>
          <w:kern w:val="28"/>
        </w:rPr>
        <w:t>Ciais</w:t>
      </w:r>
      <w:proofErr w:type="spellEnd"/>
      <w:r w:rsidRPr="004E08AE">
        <w:rPr>
          <w:bCs/>
          <w:color w:val="000000" w:themeColor="text1"/>
          <w:kern w:val="28"/>
        </w:rPr>
        <w:t xml:space="preserve">, P., Myneni, R. B., </w:t>
      </w:r>
      <w:proofErr w:type="spellStart"/>
      <w:r w:rsidRPr="004E08AE">
        <w:rPr>
          <w:bCs/>
          <w:color w:val="000000" w:themeColor="text1"/>
          <w:kern w:val="28"/>
        </w:rPr>
        <w:t>Andela</w:t>
      </w:r>
      <w:proofErr w:type="spellEnd"/>
      <w:r w:rsidRPr="004E08AE">
        <w:rPr>
          <w:bCs/>
          <w:color w:val="000000" w:themeColor="text1"/>
          <w:kern w:val="28"/>
        </w:rPr>
        <w:t xml:space="preserve">, N., Bi, J., </w:t>
      </w:r>
      <w:proofErr w:type="spellStart"/>
      <w:r w:rsidRPr="004E08AE">
        <w:rPr>
          <w:bCs/>
          <w:color w:val="000000" w:themeColor="text1"/>
          <w:kern w:val="28"/>
        </w:rPr>
        <w:t>Broquet</w:t>
      </w:r>
      <w:proofErr w:type="spellEnd"/>
      <w:r w:rsidRPr="004E08AE">
        <w:rPr>
          <w:bCs/>
          <w:color w:val="000000" w:themeColor="text1"/>
          <w:kern w:val="28"/>
        </w:rPr>
        <w:t xml:space="preserve">, G., </w:t>
      </w:r>
      <w:proofErr w:type="spellStart"/>
      <w:r w:rsidRPr="004E08AE">
        <w:rPr>
          <w:bCs/>
          <w:color w:val="000000" w:themeColor="text1"/>
          <w:kern w:val="28"/>
        </w:rPr>
        <w:t>Canadell</w:t>
      </w:r>
      <w:proofErr w:type="spellEnd"/>
      <w:r w:rsidRPr="004E08AE">
        <w:rPr>
          <w:bCs/>
          <w:color w:val="000000" w:themeColor="text1"/>
          <w:kern w:val="28"/>
        </w:rPr>
        <w:t xml:space="preserve">, J. G., </w:t>
      </w:r>
      <w:proofErr w:type="spellStart"/>
      <w:r w:rsidRPr="004E08AE">
        <w:rPr>
          <w:bCs/>
          <w:color w:val="000000" w:themeColor="text1"/>
          <w:kern w:val="28"/>
        </w:rPr>
        <w:t>Chevallier</w:t>
      </w:r>
      <w:proofErr w:type="spellEnd"/>
      <w:r w:rsidRPr="004E08AE">
        <w:rPr>
          <w:bCs/>
          <w:color w:val="000000" w:themeColor="text1"/>
          <w:kern w:val="28"/>
        </w:rPr>
        <w:t xml:space="preserve">, F., Liu, Y. Y., Running, S. W., </w:t>
      </w:r>
      <w:proofErr w:type="spellStart"/>
      <w:r w:rsidRPr="004E08AE">
        <w:rPr>
          <w:bCs/>
          <w:color w:val="000000" w:themeColor="text1"/>
          <w:kern w:val="28"/>
        </w:rPr>
        <w:t>Sitch</w:t>
      </w:r>
      <w:proofErr w:type="spellEnd"/>
      <w:r w:rsidRPr="004E08AE">
        <w:rPr>
          <w:bCs/>
          <w:color w:val="000000" w:themeColor="text1"/>
          <w:kern w:val="28"/>
        </w:rPr>
        <w:t xml:space="preserve">, S., &amp; van der Werf, G. R. (2014). Contribution of semi-arid ecosystems to interannual variability of the global carbon cycle. </w:t>
      </w:r>
      <w:r w:rsidRPr="004E08AE">
        <w:rPr>
          <w:bCs/>
          <w:i/>
          <w:iCs/>
          <w:color w:val="000000" w:themeColor="text1"/>
          <w:kern w:val="28"/>
        </w:rPr>
        <w:t>Nature</w:t>
      </w:r>
      <w:r w:rsidRPr="004E08AE">
        <w:rPr>
          <w:bCs/>
          <w:color w:val="000000" w:themeColor="text1"/>
          <w:kern w:val="28"/>
        </w:rPr>
        <w:t xml:space="preserve">, </w:t>
      </w:r>
      <w:r w:rsidRPr="004E08AE">
        <w:rPr>
          <w:bCs/>
          <w:i/>
          <w:iCs/>
          <w:color w:val="000000" w:themeColor="text1"/>
          <w:kern w:val="28"/>
        </w:rPr>
        <w:t>509</w:t>
      </w:r>
      <w:r w:rsidRPr="004E08AE">
        <w:rPr>
          <w:bCs/>
          <w:color w:val="000000" w:themeColor="text1"/>
          <w:kern w:val="28"/>
        </w:rPr>
        <w:t>(7502), 600–603.</w:t>
      </w:r>
    </w:p>
    <w:p w14:paraId="0421AAE6" w14:textId="1FABA3FB" w:rsidR="00ED5A8B" w:rsidRPr="00ED5A8B" w:rsidRDefault="00ED5A8B" w:rsidP="00B06F9A">
      <w:pPr>
        <w:pStyle w:val="Reference"/>
        <w:spacing w:line="360" w:lineRule="auto"/>
        <w:ind w:left="0" w:firstLine="0"/>
        <w:rPr>
          <w:bCs/>
          <w:color w:val="000000" w:themeColor="text1"/>
          <w:kern w:val="28"/>
        </w:rPr>
      </w:pPr>
      <w:r w:rsidRPr="004E08AE">
        <w:rPr>
          <w:bCs/>
          <w:color w:val="000000" w:themeColor="text1"/>
          <w:kern w:val="28"/>
        </w:rPr>
        <w:t xml:space="preserve">Poulter, B., </w:t>
      </w:r>
      <w:proofErr w:type="spellStart"/>
      <w:r w:rsidRPr="004E08AE">
        <w:rPr>
          <w:bCs/>
          <w:color w:val="000000" w:themeColor="text1"/>
          <w:kern w:val="28"/>
        </w:rPr>
        <w:t>MacBean</w:t>
      </w:r>
      <w:proofErr w:type="spellEnd"/>
      <w:r w:rsidRPr="004E08AE">
        <w:rPr>
          <w:bCs/>
          <w:color w:val="000000" w:themeColor="text1"/>
          <w:kern w:val="28"/>
        </w:rPr>
        <w:t xml:space="preserve">, N., Hartley, A., </w:t>
      </w:r>
      <w:proofErr w:type="spellStart"/>
      <w:r w:rsidRPr="004E08AE">
        <w:rPr>
          <w:bCs/>
          <w:color w:val="000000" w:themeColor="text1"/>
          <w:kern w:val="28"/>
        </w:rPr>
        <w:t>Khlystova</w:t>
      </w:r>
      <w:proofErr w:type="spellEnd"/>
      <w:r w:rsidRPr="004E08AE">
        <w:rPr>
          <w:bCs/>
          <w:color w:val="000000" w:themeColor="text1"/>
          <w:kern w:val="28"/>
        </w:rPr>
        <w:t xml:space="preserve">, I., </w:t>
      </w:r>
      <w:proofErr w:type="spellStart"/>
      <w:r w:rsidRPr="004E08AE">
        <w:rPr>
          <w:bCs/>
          <w:color w:val="000000" w:themeColor="text1"/>
          <w:kern w:val="28"/>
        </w:rPr>
        <w:t>Arino</w:t>
      </w:r>
      <w:proofErr w:type="spellEnd"/>
      <w:r w:rsidRPr="004E08AE">
        <w:rPr>
          <w:bCs/>
          <w:color w:val="000000" w:themeColor="text1"/>
          <w:kern w:val="28"/>
        </w:rPr>
        <w:t xml:space="preserve">, O., Betts, R., Bontemps, S., Boettcher, M., </w:t>
      </w:r>
      <w:proofErr w:type="spellStart"/>
      <w:r w:rsidRPr="004E08AE">
        <w:rPr>
          <w:bCs/>
          <w:color w:val="000000" w:themeColor="text1"/>
          <w:kern w:val="28"/>
        </w:rPr>
        <w:t>Brockmann</w:t>
      </w:r>
      <w:proofErr w:type="spellEnd"/>
      <w:r w:rsidRPr="004E08AE">
        <w:rPr>
          <w:bCs/>
          <w:color w:val="000000" w:themeColor="text1"/>
          <w:kern w:val="28"/>
        </w:rPr>
        <w:t xml:space="preserve">, C., </w:t>
      </w:r>
      <w:proofErr w:type="spellStart"/>
      <w:r w:rsidRPr="004E08AE">
        <w:rPr>
          <w:bCs/>
          <w:color w:val="000000" w:themeColor="text1"/>
          <w:kern w:val="28"/>
        </w:rPr>
        <w:t>Defourny</w:t>
      </w:r>
      <w:proofErr w:type="spellEnd"/>
      <w:r w:rsidRPr="004E08AE">
        <w:rPr>
          <w:bCs/>
          <w:color w:val="000000" w:themeColor="text1"/>
          <w:kern w:val="28"/>
        </w:rPr>
        <w:t xml:space="preserve">, P., Hagemann, S., Herold, M., </w:t>
      </w:r>
      <w:proofErr w:type="spellStart"/>
      <w:r w:rsidRPr="004E08AE">
        <w:rPr>
          <w:bCs/>
          <w:color w:val="000000" w:themeColor="text1"/>
          <w:kern w:val="28"/>
        </w:rPr>
        <w:t>Kirches</w:t>
      </w:r>
      <w:proofErr w:type="spellEnd"/>
      <w:r w:rsidRPr="004E08AE">
        <w:rPr>
          <w:bCs/>
          <w:color w:val="000000" w:themeColor="text1"/>
          <w:kern w:val="28"/>
        </w:rPr>
        <w:t xml:space="preserve">, G., Lamarche, C., Lederer, D., </w:t>
      </w:r>
      <w:proofErr w:type="spellStart"/>
      <w:r w:rsidRPr="004E08AE">
        <w:rPr>
          <w:bCs/>
          <w:color w:val="000000" w:themeColor="text1"/>
          <w:kern w:val="28"/>
        </w:rPr>
        <w:t>Ottlé</w:t>
      </w:r>
      <w:proofErr w:type="spellEnd"/>
      <w:r w:rsidRPr="004E08AE">
        <w:rPr>
          <w:bCs/>
          <w:color w:val="000000" w:themeColor="text1"/>
          <w:kern w:val="28"/>
        </w:rPr>
        <w:t xml:space="preserve">, C., Peters, M., &amp; </w:t>
      </w:r>
      <w:proofErr w:type="spellStart"/>
      <w:r w:rsidRPr="004E08AE">
        <w:rPr>
          <w:bCs/>
          <w:color w:val="000000" w:themeColor="text1"/>
          <w:kern w:val="28"/>
        </w:rPr>
        <w:t>Peylin</w:t>
      </w:r>
      <w:proofErr w:type="spellEnd"/>
      <w:r w:rsidRPr="004E08AE">
        <w:rPr>
          <w:bCs/>
          <w:color w:val="000000" w:themeColor="text1"/>
          <w:kern w:val="28"/>
        </w:rPr>
        <w:t xml:space="preserve">, P. (2015). Plant functional type classification for earth system models: results from the European Space Agency’s Land Cover Climate Change Initiative. </w:t>
      </w:r>
      <w:r w:rsidRPr="004E08AE">
        <w:rPr>
          <w:bCs/>
          <w:i/>
          <w:iCs/>
          <w:color w:val="000000" w:themeColor="text1"/>
          <w:kern w:val="28"/>
        </w:rPr>
        <w:t>Geoscientific Model Development</w:t>
      </w:r>
      <w:r w:rsidRPr="004E08AE">
        <w:rPr>
          <w:bCs/>
          <w:color w:val="000000" w:themeColor="text1"/>
          <w:kern w:val="28"/>
        </w:rPr>
        <w:t xml:space="preserve">, </w:t>
      </w:r>
      <w:r w:rsidRPr="004E08AE">
        <w:rPr>
          <w:bCs/>
          <w:i/>
          <w:iCs/>
          <w:color w:val="000000" w:themeColor="text1"/>
          <w:kern w:val="28"/>
        </w:rPr>
        <w:t>8</w:t>
      </w:r>
      <w:r w:rsidRPr="004E08AE">
        <w:rPr>
          <w:bCs/>
          <w:color w:val="000000" w:themeColor="text1"/>
          <w:kern w:val="28"/>
        </w:rPr>
        <w:t>(7), 2315–2328.</w:t>
      </w:r>
    </w:p>
    <w:p w14:paraId="1AA5FD38" w14:textId="4318342A" w:rsidR="00ED5A8B" w:rsidRPr="00ED5A8B" w:rsidRDefault="00ED5A8B" w:rsidP="00B06F9A">
      <w:pPr>
        <w:pStyle w:val="Reference"/>
        <w:spacing w:line="360" w:lineRule="auto"/>
        <w:ind w:left="0" w:firstLine="0"/>
        <w:rPr>
          <w:bCs/>
          <w:color w:val="000000" w:themeColor="text1"/>
          <w:kern w:val="28"/>
        </w:rPr>
      </w:pPr>
      <w:proofErr w:type="spellStart"/>
      <w:r w:rsidRPr="004E08AE">
        <w:rPr>
          <w:bCs/>
          <w:color w:val="000000" w:themeColor="text1"/>
          <w:kern w:val="28"/>
        </w:rPr>
        <w:t>Raczka</w:t>
      </w:r>
      <w:proofErr w:type="spellEnd"/>
      <w:r w:rsidRPr="004E08AE">
        <w:rPr>
          <w:bCs/>
          <w:color w:val="000000" w:themeColor="text1"/>
          <w:kern w:val="28"/>
        </w:rPr>
        <w:t xml:space="preserve">, B. M., Davis, K. J., </w:t>
      </w:r>
      <w:proofErr w:type="spellStart"/>
      <w:r w:rsidRPr="004E08AE">
        <w:rPr>
          <w:bCs/>
          <w:color w:val="000000" w:themeColor="text1"/>
          <w:kern w:val="28"/>
        </w:rPr>
        <w:t>Huntzinger</w:t>
      </w:r>
      <w:proofErr w:type="spellEnd"/>
      <w:r w:rsidRPr="004E08AE">
        <w:rPr>
          <w:bCs/>
          <w:color w:val="000000" w:themeColor="text1"/>
          <w:kern w:val="28"/>
        </w:rPr>
        <w:t xml:space="preserve">, D., Neilson, R. P., Poulter, B., Richardson, A. D., Xiao, J., Baker, I., </w:t>
      </w:r>
      <w:proofErr w:type="spellStart"/>
      <w:r w:rsidRPr="004E08AE">
        <w:rPr>
          <w:bCs/>
          <w:color w:val="000000" w:themeColor="text1"/>
          <w:kern w:val="28"/>
        </w:rPr>
        <w:t>Ciais</w:t>
      </w:r>
      <w:proofErr w:type="spellEnd"/>
      <w:r w:rsidRPr="004E08AE">
        <w:rPr>
          <w:bCs/>
          <w:color w:val="000000" w:themeColor="text1"/>
          <w:kern w:val="28"/>
        </w:rPr>
        <w:t xml:space="preserve">, P., Keenan, T. F., Law, B., Post, W. M., </w:t>
      </w:r>
      <w:proofErr w:type="spellStart"/>
      <w:r w:rsidRPr="004E08AE">
        <w:rPr>
          <w:bCs/>
          <w:color w:val="000000" w:themeColor="text1"/>
          <w:kern w:val="28"/>
        </w:rPr>
        <w:t>Ricciuto</w:t>
      </w:r>
      <w:proofErr w:type="spellEnd"/>
      <w:r w:rsidRPr="004E08AE">
        <w:rPr>
          <w:bCs/>
          <w:color w:val="000000" w:themeColor="text1"/>
          <w:kern w:val="28"/>
        </w:rPr>
        <w:t xml:space="preserve">, D., Schaefer, K., Tian, H., </w:t>
      </w:r>
      <w:proofErr w:type="spellStart"/>
      <w:r w:rsidRPr="004E08AE">
        <w:rPr>
          <w:bCs/>
          <w:color w:val="000000" w:themeColor="text1"/>
          <w:kern w:val="28"/>
        </w:rPr>
        <w:t>Tomelleri</w:t>
      </w:r>
      <w:proofErr w:type="spellEnd"/>
      <w:r w:rsidRPr="004E08AE">
        <w:rPr>
          <w:bCs/>
          <w:color w:val="000000" w:themeColor="text1"/>
          <w:kern w:val="28"/>
        </w:rPr>
        <w:t xml:space="preserve">, E., </w:t>
      </w:r>
      <w:proofErr w:type="spellStart"/>
      <w:r w:rsidRPr="004E08AE">
        <w:rPr>
          <w:bCs/>
          <w:color w:val="000000" w:themeColor="text1"/>
          <w:kern w:val="28"/>
        </w:rPr>
        <w:t>Verbeeck</w:t>
      </w:r>
      <w:proofErr w:type="spellEnd"/>
      <w:r w:rsidRPr="004E08AE">
        <w:rPr>
          <w:bCs/>
          <w:color w:val="000000" w:themeColor="text1"/>
          <w:kern w:val="28"/>
        </w:rPr>
        <w:t xml:space="preserve">, H., &amp; </w:t>
      </w:r>
      <w:proofErr w:type="spellStart"/>
      <w:r w:rsidRPr="004E08AE">
        <w:rPr>
          <w:bCs/>
          <w:color w:val="000000" w:themeColor="text1"/>
          <w:kern w:val="28"/>
        </w:rPr>
        <w:t>Viovy</w:t>
      </w:r>
      <w:proofErr w:type="spellEnd"/>
      <w:r w:rsidRPr="004E08AE">
        <w:rPr>
          <w:bCs/>
          <w:color w:val="000000" w:themeColor="text1"/>
          <w:kern w:val="28"/>
        </w:rPr>
        <w:t xml:space="preserve">, N. (2013). Evaluation of continental carbon cycle simulations with North American flux tower observations. In </w:t>
      </w:r>
      <w:r w:rsidRPr="004E08AE">
        <w:rPr>
          <w:bCs/>
          <w:i/>
          <w:iCs/>
          <w:color w:val="000000" w:themeColor="text1"/>
          <w:kern w:val="28"/>
        </w:rPr>
        <w:t>Ecological Monographs</w:t>
      </w:r>
      <w:r w:rsidRPr="004E08AE">
        <w:rPr>
          <w:bCs/>
          <w:color w:val="000000" w:themeColor="text1"/>
          <w:kern w:val="28"/>
        </w:rPr>
        <w:t xml:space="preserve"> (Vol. 83, Issue 4, pp. 531–556). https://doi.org/</w:t>
      </w:r>
      <w:hyperlink r:id="rId46" w:history="1">
        <w:r w:rsidRPr="00ED5A8B">
          <w:rPr>
            <w:rStyle w:val="Hyperlink"/>
            <w:bCs/>
            <w:color w:val="000000" w:themeColor="text1"/>
            <w:kern w:val="28"/>
            <w:u w:val="none"/>
          </w:rPr>
          <w:t>10.1890/12-0893.1</w:t>
        </w:r>
      </w:hyperlink>
    </w:p>
    <w:p w14:paraId="6CF001A4" w14:textId="503627C2" w:rsidR="00ED5A8B" w:rsidRPr="00ED5A8B" w:rsidRDefault="00ED5A8B" w:rsidP="00B06F9A">
      <w:pPr>
        <w:pStyle w:val="Reference"/>
        <w:spacing w:line="360" w:lineRule="auto"/>
        <w:ind w:left="0" w:firstLine="0"/>
        <w:rPr>
          <w:bCs/>
          <w:color w:val="000000" w:themeColor="text1"/>
          <w:kern w:val="28"/>
        </w:rPr>
      </w:pPr>
      <w:r w:rsidRPr="004E08AE">
        <w:rPr>
          <w:bCs/>
          <w:color w:val="000000" w:themeColor="text1"/>
          <w:kern w:val="28"/>
        </w:rPr>
        <w:t xml:space="preserve">Renwick, K. M., Fellows, A., </w:t>
      </w:r>
      <w:proofErr w:type="spellStart"/>
      <w:r w:rsidRPr="004E08AE">
        <w:rPr>
          <w:bCs/>
          <w:color w:val="000000" w:themeColor="text1"/>
          <w:kern w:val="28"/>
        </w:rPr>
        <w:t>Flerchinger</w:t>
      </w:r>
      <w:proofErr w:type="spellEnd"/>
      <w:r w:rsidRPr="004E08AE">
        <w:rPr>
          <w:bCs/>
          <w:color w:val="000000" w:themeColor="text1"/>
          <w:kern w:val="28"/>
        </w:rPr>
        <w:t xml:space="preserve">, G. N., Lohse, K. A., Clark, P. E., Smith, W. K., Emmett, K., &amp; Poulter, B. (2019). Modeling phenological controls on carbon dynamics in dryland sagebrush ecosystems. In </w:t>
      </w:r>
      <w:r w:rsidRPr="004E08AE">
        <w:rPr>
          <w:bCs/>
          <w:i/>
          <w:iCs/>
          <w:color w:val="000000" w:themeColor="text1"/>
          <w:kern w:val="28"/>
        </w:rPr>
        <w:t>Agricultural and Forest Meteorology</w:t>
      </w:r>
      <w:r w:rsidRPr="004E08AE">
        <w:rPr>
          <w:bCs/>
          <w:color w:val="000000" w:themeColor="text1"/>
          <w:kern w:val="28"/>
        </w:rPr>
        <w:t xml:space="preserve"> (Vol. 274, pp. 85–94). https://doi.org/</w:t>
      </w:r>
      <w:hyperlink r:id="rId47" w:history="1">
        <w:r w:rsidRPr="00ED5A8B">
          <w:rPr>
            <w:rStyle w:val="Hyperlink"/>
            <w:bCs/>
            <w:color w:val="000000" w:themeColor="text1"/>
            <w:kern w:val="28"/>
            <w:u w:val="none"/>
          </w:rPr>
          <w:t>10.1016/j.agrformet.2019.04.003</w:t>
        </w:r>
      </w:hyperlink>
    </w:p>
    <w:p w14:paraId="4E7BE88A" w14:textId="14248F2C" w:rsidR="00ED5A8B" w:rsidRPr="00ED5A8B" w:rsidRDefault="00ED5A8B" w:rsidP="00B06F9A">
      <w:pPr>
        <w:pStyle w:val="Reference"/>
        <w:spacing w:line="360" w:lineRule="auto"/>
        <w:ind w:left="0" w:firstLine="0"/>
        <w:rPr>
          <w:bCs/>
          <w:color w:val="000000" w:themeColor="text1"/>
          <w:kern w:val="28"/>
        </w:rPr>
      </w:pPr>
      <w:proofErr w:type="spellStart"/>
      <w:r w:rsidRPr="004E08AE">
        <w:rPr>
          <w:bCs/>
          <w:color w:val="000000" w:themeColor="text1"/>
          <w:kern w:val="28"/>
        </w:rPr>
        <w:t>Santaren</w:t>
      </w:r>
      <w:proofErr w:type="spellEnd"/>
      <w:r w:rsidRPr="004E08AE">
        <w:rPr>
          <w:bCs/>
          <w:color w:val="000000" w:themeColor="text1"/>
          <w:kern w:val="28"/>
        </w:rPr>
        <w:t xml:space="preserve">, D., </w:t>
      </w:r>
      <w:proofErr w:type="spellStart"/>
      <w:r w:rsidRPr="004E08AE">
        <w:rPr>
          <w:bCs/>
          <w:color w:val="000000" w:themeColor="text1"/>
          <w:kern w:val="28"/>
        </w:rPr>
        <w:t>Peylin</w:t>
      </w:r>
      <w:proofErr w:type="spellEnd"/>
      <w:r w:rsidRPr="004E08AE">
        <w:rPr>
          <w:bCs/>
          <w:color w:val="000000" w:themeColor="text1"/>
          <w:kern w:val="28"/>
        </w:rPr>
        <w:t xml:space="preserve">, P., </w:t>
      </w:r>
      <w:proofErr w:type="spellStart"/>
      <w:r w:rsidRPr="004E08AE">
        <w:rPr>
          <w:bCs/>
          <w:color w:val="000000" w:themeColor="text1"/>
          <w:kern w:val="28"/>
        </w:rPr>
        <w:t>Bacour</w:t>
      </w:r>
      <w:proofErr w:type="spellEnd"/>
      <w:r w:rsidRPr="004E08AE">
        <w:rPr>
          <w:bCs/>
          <w:color w:val="000000" w:themeColor="text1"/>
          <w:kern w:val="28"/>
        </w:rPr>
        <w:t xml:space="preserve">, C., </w:t>
      </w:r>
      <w:proofErr w:type="spellStart"/>
      <w:r w:rsidRPr="004E08AE">
        <w:rPr>
          <w:bCs/>
          <w:color w:val="000000" w:themeColor="text1"/>
          <w:kern w:val="28"/>
        </w:rPr>
        <w:t>Ciais</w:t>
      </w:r>
      <w:proofErr w:type="spellEnd"/>
      <w:r w:rsidRPr="004E08AE">
        <w:rPr>
          <w:bCs/>
          <w:color w:val="000000" w:themeColor="text1"/>
          <w:kern w:val="28"/>
        </w:rPr>
        <w:t xml:space="preserve">, P., &amp; </w:t>
      </w:r>
      <w:proofErr w:type="spellStart"/>
      <w:r w:rsidRPr="004E08AE">
        <w:rPr>
          <w:bCs/>
          <w:color w:val="000000" w:themeColor="text1"/>
          <w:kern w:val="28"/>
        </w:rPr>
        <w:t>Longdoz</w:t>
      </w:r>
      <w:proofErr w:type="spellEnd"/>
      <w:r w:rsidRPr="004E08AE">
        <w:rPr>
          <w:bCs/>
          <w:color w:val="000000" w:themeColor="text1"/>
          <w:kern w:val="28"/>
        </w:rPr>
        <w:t xml:space="preserve">, B. (2014). Ecosystem model optimization using in situ flux observations: benefit of Monte Carlo versus variational schemes and analyses of the year-to-year model performances. In </w:t>
      </w:r>
      <w:proofErr w:type="spellStart"/>
      <w:r w:rsidRPr="004E08AE">
        <w:rPr>
          <w:bCs/>
          <w:i/>
          <w:iCs/>
          <w:color w:val="000000" w:themeColor="text1"/>
          <w:kern w:val="28"/>
        </w:rPr>
        <w:t>Biogeosciences</w:t>
      </w:r>
      <w:proofErr w:type="spellEnd"/>
      <w:r w:rsidRPr="004E08AE">
        <w:rPr>
          <w:bCs/>
          <w:color w:val="000000" w:themeColor="text1"/>
          <w:kern w:val="28"/>
        </w:rPr>
        <w:t xml:space="preserve"> (Vol. 11, Issue 24, pp. 7137–7158). https://doi.org/</w:t>
      </w:r>
      <w:hyperlink r:id="rId48" w:history="1">
        <w:r w:rsidRPr="00ED5A8B">
          <w:rPr>
            <w:rStyle w:val="Hyperlink"/>
            <w:bCs/>
            <w:color w:val="000000" w:themeColor="text1"/>
            <w:kern w:val="28"/>
            <w:u w:val="none"/>
          </w:rPr>
          <w:t>10.5194/bg-11-7137-2014</w:t>
        </w:r>
      </w:hyperlink>
    </w:p>
    <w:p w14:paraId="0294C8A2" w14:textId="2F6063F6" w:rsidR="00ED5A8B" w:rsidRPr="00ED5A8B" w:rsidRDefault="00ED5A8B" w:rsidP="00B06F9A">
      <w:pPr>
        <w:pStyle w:val="Reference"/>
        <w:spacing w:line="360" w:lineRule="auto"/>
        <w:ind w:left="0" w:firstLine="0"/>
        <w:rPr>
          <w:bCs/>
          <w:color w:val="000000" w:themeColor="text1"/>
          <w:kern w:val="28"/>
        </w:rPr>
      </w:pPr>
      <w:proofErr w:type="spellStart"/>
      <w:r w:rsidRPr="004E08AE">
        <w:rPr>
          <w:bCs/>
          <w:color w:val="000000" w:themeColor="text1"/>
          <w:kern w:val="28"/>
        </w:rPr>
        <w:t>Santaren</w:t>
      </w:r>
      <w:proofErr w:type="spellEnd"/>
      <w:r w:rsidRPr="004E08AE">
        <w:rPr>
          <w:bCs/>
          <w:color w:val="000000" w:themeColor="text1"/>
          <w:kern w:val="28"/>
        </w:rPr>
        <w:t xml:space="preserve">, D., </w:t>
      </w:r>
      <w:proofErr w:type="spellStart"/>
      <w:r w:rsidRPr="004E08AE">
        <w:rPr>
          <w:bCs/>
          <w:color w:val="000000" w:themeColor="text1"/>
          <w:kern w:val="28"/>
        </w:rPr>
        <w:t>Peylin</w:t>
      </w:r>
      <w:proofErr w:type="spellEnd"/>
      <w:r w:rsidRPr="004E08AE">
        <w:rPr>
          <w:bCs/>
          <w:color w:val="000000" w:themeColor="text1"/>
          <w:kern w:val="28"/>
        </w:rPr>
        <w:t xml:space="preserve">, P., </w:t>
      </w:r>
      <w:proofErr w:type="spellStart"/>
      <w:r w:rsidRPr="004E08AE">
        <w:rPr>
          <w:bCs/>
          <w:color w:val="000000" w:themeColor="text1"/>
          <w:kern w:val="28"/>
        </w:rPr>
        <w:t>Viovy</w:t>
      </w:r>
      <w:proofErr w:type="spellEnd"/>
      <w:r w:rsidRPr="004E08AE">
        <w:rPr>
          <w:bCs/>
          <w:color w:val="000000" w:themeColor="text1"/>
          <w:kern w:val="28"/>
        </w:rPr>
        <w:t xml:space="preserve">, N., &amp; </w:t>
      </w:r>
      <w:proofErr w:type="spellStart"/>
      <w:r w:rsidRPr="004E08AE">
        <w:rPr>
          <w:bCs/>
          <w:color w:val="000000" w:themeColor="text1"/>
          <w:kern w:val="28"/>
        </w:rPr>
        <w:t>Ciais</w:t>
      </w:r>
      <w:proofErr w:type="spellEnd"/>
      <w:r w:rsidRPr="004E08AE">
        <w:rPr>
          <w:bCs/>
          <w:color w:val="000000" w:themeColor="text1"/>
          <w:kern w:val="28"/>
        </w:rPr>
        <w:t xml:space="preserve">, P. (2007). Optimizing a process-based ecosystem model with eddy-covariance flux measurements: A pine forest in southern France. In </w:t>
      </w:r>
      <w:r w:rsidRPr="004E08AE">
        <w:rPr>
          <w:bCs/>
          <w:i/>
          <w:iCs/>
          <w:color w:val="000000" w:themeColor="text1"/>
          <w:kern w:val="28"/>
        </w:rPr>
        <w:t>Global Biogeochemical Cycles</w:t>
      </w:r>
      <w:r w:rsidRPr="004E08AE">
        <w:rPr>
          <w:bCs/>
          <w:color w:val="000000" w:themeColor="text1"/>
          <w:kern w:val="28"/>
        </w:rPr>
        <w:t xml:space="preserve"> (Vol. 21, Issue 2). https://doi.org/</w:t>
      </w:r>
      <w:hyperlink r:id="rId49" w:history="1">
        <w:r w:rsidRPr="00ED5A8B">
          <w:rPr>
            <w:rStyle w:val="Hyperlink"/>
            <w:bCs/>
            <w:color w:val="000000" w:themeColor="text1"/>
            <w:kern w:val="28"/>
            <w:u w:val="none"/>
          </w:rPr>
          <w:t>10.1029/2006gb002834</w:t>
        </w:r>
      </w:hyperlink>
    </w:p>
    <w:p w14:paraId="20E1A1CE" w14:textId="11008C8D" w:rsidR="00ED5A8B" w:rsidRPr="00ED5A8B" w:rsidRDefault="00ED5A8B" w:rsidP="00B06F9A">
      <w:pPr>
        <w:pStyle w:val="Reference"/>
        <w:spacing w:line="360" w:lineRule="auto"/>
        <w:ind w:left="0" w:firstLine="0"/>
        <w:rPr>
          <w:bCs/>
          <w:color w:val="000000" w:themeColor="text1"/>
          <w:kern w:val="28"/>
        </w:rPr>
      </w:pPr>
      <w:r w:rsidRPr="004E08AE">
        <w:rPr>
          <w:bCs/>
          <w:color w:val="000000" w:themeColor="text1"/>
          <w:kern w:val="28"/>
        </w:rPr>
        <w:t xml:space="preserve">Schaefer, K., </w:t>
      </w:r>
      <w:proofErr w:type="spellStart"/>
      <w:r w:rsidRPr="004E08AE">
        <w:rPr>
          <w:bCs/>
          <w:color w:val="000000" w:themeColor="text1"/>
          <w:kern w:val="28"/>
        </w:rPr>
        <w:t>Schwalm</w:t>
      </w:r>
      <w:proofErr w:type="spellEnd"/>
      <w:r w:rsidRPr="004E08AE">
        <w:rPr>
          <w:bCs/>
          <w:color w:val="000000" w:themeColor="text1"/>
          <w:kern w:val="28"/>
        </w:rPr>
        <w:t xml:space="preserve">, C. R., Williams, C., Altaf Arain, M., Barr, A., Chen, J. M., Davis, K. J., Dimitrov, D., Hilton, T. W., Hollinger, D. Y., Humphreys, E., Poulter, B., </w:t>
      </w:r>
      <w:proofErr w:type="spellStart"/>
      <w:r w:rsidRPr="004E08AE">
        <w:rPr>
          <w:bCs/>
          <w:color w:val="000000" w:themeColor="text1"/>
          <w:kern w:val="28"/>
        </w:rPr>
        <w:t>Raczka</w:t>
      </w:r>
      <w:proofErr w:type="spellEnd"/>
      <w:r w:rsidRPr="004E08AE">
        <w:rPr>
          <w:bCs/>
          <w:color w:val="000000" w:themeColor="text1"/>
          <w:kern w:val="28"/>
        </w:rPr>
        <w:t xml:space="preserve">, B. M., Richardson, A. D., Sahoo, A., Thornton, P., Vargas, R., </w:t>
      </w:r>
      <w:proofErr w:type="spellStart"/>
      <w:r w:rsidRPr="004E08AE">
        <w:rPr>
          <w:bCs/>
          <w:color w:val="000000" w:themeColor="text1"/>
          <w:kern w:val="28"/>
        </w:rPr>
        <w:t>Verbeeck</w:t>
      </w:r>
      <w:proofErr w:type="spellEnd"/>
      <w:r w:rsidRPr="004E08AE">
        <w:rPr>
          <w:bCs/>
          <w:color w:val="000000" w:themeColor="text1"/>
          <w:kern w:val="28"/>
        </w:rPr>
        <w:t xml:space="preserve">, H., Anderson, R., … Zhou, X. (2012). A model-data comparison of gross primary productivity: Results from the North </w:t>
      </w:r>
      <w:r w:rsidRPr="004E08AE">
        <w:rPr>
          <w:bCs/>
          <w:color w:val="000000" w:themeColor="text1"/>
          <w:kern w:val="28"/>
        </w:rPr>
        <w:lastRenderedPageBreak/>
        <w:t xml:space="preserve">American Carbon Program site synthesis. In </w:t>
      </w:r>
      <w:r w:rsidRPr="004E08AE">
        <w:rPr>
          <w:bCs/>
          <w:i/>
          <w:iCs/>
          <w:color w:val="000000" w:themeColor="text1"/>
          <w:kern w:val="28"/>
        </w:rPr>
        <w:t xml:space="preserve">Journal of Geophysical Research: </w:t>
      </w:r>
      <w:proofErr w:type="spellStart"/>
      <w:r w:rsidRPr="004E08AE">
        <w:rPr>
          <w:bCs/>
          <w:i/>
          <w:iCs/>
          <w:color w:val="000000" w:themeColor="text1"/>
          <w:kern w:val="28"/>
        </w:rPr>
        <w:t>Biogeosciences</w:t>
      </w:r>
      <w:proofErr w:type="spellEnd"/>
      <w:r w:rsidRPr="004E08AE">
        <w:rPr>
          <w:bCs/>
          <w:color w:val="000000" w:themeColor="text1"/>
          <w:kern w:val="28"/>
        </w:rPr>
        <w:t xml:space="preserve"> (Vol. 117, Issue G3). https://doi.org/</w:t>
      </w:r>
      <w:hyperlink r:id="rId50" w:history="1">
        <w:r w:rsidRPr="00ED5A8B">
          <w:rPr>
            <w:rStyle w:val="Hyperlink"/>
            <w:bCs/>
            <w:color w:val="000000" w:themeColor="text1"/>
            <w:kern w:val="28"/>
            <w:u w:val="none"/>
          </w:rPr>
          <w:t>10.1029/2012jg001960</w:t>
        </w:r>
      </w:hyperlink>
    </w:p>
    <w:p w14:paraId="0B092319" w14:textId="3959DA63" w:rsidR="00ED5A8B" w:rsidRPr="00ED5A8B" w:rsidRDefault="00ED5A8B" w:rsidP="00B06F9A">
      <w:pPr>
        <w:pStyle w:val="Reference"/>
        <w:spacing w:line="360" w:lineRule="auto"/>
        <w:ind w:left="0" w:firstLine="0"/>
        <w:rPr>
          <w:bCs/>
          <w:color w:val="000000" w:themeColor="text1"/>
          <w:kern w:val="28"/>
        </w:rPr>
      </w:pPr>
      <w:r w:rsidRPr="004E08AE">
        <w:rPr>
          <w:bCs/>
          <w:color w:val="000000" w:themeColor="text1"/>
          <w:kern w:val="28"/>
        </w:rPr>
        <w:t xml:space="preserve">Scott, R. L. (2010). Using watershed water balance to evaluate the accuracy of eddy covariance evaporation measurements for three semiarid ecosystems. In </w:t>
      </w:r>
      <w:r w:rsidRPr="004E08AE">
        <w:rPr>
          <w:bCs/>
          <w:i/>
          <w:iCs/>
          <w:color w:val="000000" w:themeColor="text1"/>
          <w:kern w:val="28"/>
        </w:rPr>
        <w:t>Agricultural and Forest Meteorology</w:t>
      </w:r>
      <w:r w:rsidRPr="004E08AE">
        <w:rPr>
          <w:bCs/>
          <w:color w:val="000000" w:themeColor="text1"/>
          <w:kern w:val="28"/>
        </w:rPr>
        <w:t xml:space="preserve"> (Vol. 150, Issue 2, pp. 219–225). https://doi.org/</w:t>
      </w:r>
      <w:hyperlink r:id="rId51" w:history="1">
        <w:r w:rsidRPr="00ED5A8B">
          <w:rPr>
            <w:rStyle w:val="Hyperlink"/>
            <w:bCs/>
            <w:color w:val="000000" w:themeColor="text1"/>
            <w:kern w:val="28"/>
            <w:u w:val="none"/>
          </w:rPr>
          <w:t>10.1016/j.agrformet.2009.11.002</w:t>
        </w:r>
      </w:hyperlink>
    </w:p>
    <w:p w14:paraId="78943698" w14:textId="08B66EAA" w:rsidR="00ED5A8B" w:rsidRPr="00ED5A8B" w:rsidRDefault="00ED5A8B" w:rsidP="00B06F9A">
      <w:pPr>
        <w:pStyle w:val="Reference"/>
        <w:spacing w:line="360" w:lineRule="auto"/>
        <w:ind w:left="0" w:firstLine="0"/>
        <w:rPr>
          <w:bCs/>
          <w:color w:val="000000" w:themeColor="text1"/>
          <w:kern w:val="28"/>
        </w:rPr>
      </w:pPr>
      <w:r w:rsidRPr="004E08AE">
        <w:rPr>
          <w:bCs/>
          <w:color w:val="000000" w:themeColor="text1"/>
          <w:kern w:val="28"/>
        </w:rPr>
        <w:t xml:space="preserve">Scott, R. L., Biederman, J. A., </w:t>
      </w:r>
      <w:proofErr w:type="spellStart"/>
      <w:r w:rsidRPr="004E08AE">
        <w:rPr>
          <w:bCs/>
          <w:color w:val="000000" w:themeColor="text1"/>
          <w:kern w:val="28"/>
        </w:rPr>
        <w:t>Hamerlynck</w:t>
      </w:r>
      <w:proofErr w:type="spellEnd"/>
      <w:r w:rsidRPr="004E08AE">
        <w:rPr>
          <w:bCs/>
          <w:color w:val="000000" w:themeColor="text1"/>
          <w:kern w:val="28"/>
        </w:rPr>
        <w:t xml:space="preserve">, E. P., &amp; Barron‐Gafford, G. A. (2015). The carbon balance pivot point of southwestern U.S. semiarid ecosystems: Insights from the 21st century drought. In </w:t>
      </w:r>
      <w:r w:rsidRPr="004E08AE">
        <w:rPr>
          <w:bCs/>
          <w:i/>
          <w:iCs/>
          <w:color w:val="000000" w:themeColor="text1"/>
          <w:kern w:val="28"/>
        </w:rPr>
        <w:t xml:space="preserve">Journal of Geophysical Research: </w:t>
      </w:r>
      <w:proofErr w:type="spellStart"/>
      <w:r w:rsidRPr="004E08AE">
        <w:rPr>
          <w:bCs/>
          <w:i/>
          <w:iCs/>
          <w:color w:val="000000" w:themeColor="text1"/>
          <w:kern w:val="28"/>
        </w:rPr>
        <w:t>Biogeosciences</w:t>
      </w:r>
      <w:proofErr w:type="spellEnd"/>
      <w:r w:rsidRPr="004E08AE">
        <w:rPr>
          <w:bCs/>
          <w:color w:val="000000" w:themeColor="text1"/>
          <w:kern w:val="28"/>
        </w:rPr>
        <w:t xml:space="preserve"> (Vol. 120, Issue 12, pp. 2612–2624). https://doi.org/</w:t>
      </w:r>
      <w:hyperlink r:id="rId52" w:history="1">
        <w:r w:rsidRPr="00ED5A8B">
          <w:rPr>
            <w:rStyle w:val="Hyperlink"/>
            <w:bCs/>
            <w:color w:val="000000" w:themeColor="text1"/>
            <w:kern w:val="28"/>
            <w:u w:val="none"/>
          </w:rPr>
          <w:t>10.1002/2015jg003181</w:t>
        </w:r>
      </w:hyperlink>
    </w:p>
    <w:p w14:paraId="68FF4E1E" w14:textId="0EB69178" w:rsidR="00ED5A8B" w:rsidRPr="00ED5A8B" w:rsidRDefault="00ED5A8B" w:rsidP="00B06F9A">
      <w:pPr>
        <w:pStyle w:val="Reference"/>
        <w:spacing w:line="360" w:lineRule="auto"/>
        <w:ind w:left="0" w:firstLine="0"/>
        <w:rPr>
          <w:bCs/>
          <w:color w:val="000000" w:themeColor="text1"/>
          <w:kern w:val="28"/>
        </w:rPr>
      </w:pPr>
      <w:r w:rsidRPr="004E08AE">
        <w:rPr>
          <w:bCs/>
          <w:color w:val="000000" w:themeColor="text1"/>
          <w:kern w:val="28"/>
        </w:rPr>
        <w:t xml:space="preserve">Scott, R. L., Darrel Jenerette, G., Potts, D. L., &amp; </w:t>
      </w:r>
      <w:proofErr w:type="spellStart"/>
      <w:r w:rsidRPr="004E08AE">
        <w:rPr>
          <w:bCs/>
          <w:color w:val="000000" w:themeColor="text1"/>
          <w:kern w:val="28"/>
        </w:rPr>
        <w:t>Huxman</w:t>
      </w:r>
      <w:proofErr w:type="spellEnd"/>
      <w:r w:rsidRPr="004E08AE">
        <w:rPr>
          <w:bCs/>
          <w:color w:val="000000" w:themeColor="text1"/>
          <w:kern w:val="28"/>
        </w:rPr>
        <w:t xml:space="preserve">, T. E. (2009). Effects of seasonal drought on net carbon dioxide exchange from a woody-plant-encroached semiarid grassland. In </w:t>
      </w:r>
      <w:r w:rsidRPr="004E08AE">
        <w:rPr>
          <w:bCs/>
          <w:i/>
          <w:iCs/>
          <w:color w:val="000000" w:themeColor="text1"/>
          <w:kern w:val="28"/>
        </w:rPr>
        <w:t>Journal of Geophysical Research</w:t>
      </w:r>
      <w:r w:rsidRPr="004E08AE">
        <w:rPr>
          <w:bCs/>
          <w:color w:val="000000" w:themeColor="text1"/>
          <w:kern w:val="28"/>
        </w:rPr>
        <w:t xml:space="preserve"> (Vol. 114, Issue G4). https://doi.org/</w:t>
      </w:r>
      <w:hyperlink r:id="rId53" w:history="1">
        <w:r w:rsidRPr="00ED5A8B">
          <w:rPr>
            <w:rStyle w:val="Hyperlink"/>
            <w:bCs/>
            <w:color w:val="000000" w:themeColor="text1"/>
            <w:kern w:val="28"/>
            <w:u w:val="none"/>
          </w:rPr>
          <w:t>10.1029/2008jg000900</w:t>
        </w:r>
      </w:hyperlink>
    </w:p>
    <w:p w14:paraId="057E2E9C" w14:textId="77777777" w:rsidR="00937859" w:rsidRDefault="00937859" w:rsidP="00B06F9A">
      <w:pPr>
        <w:pStyle w:val="Reference"/>
        <w:spacing w:line="360" w:lineRule="auto"/>
        <w:ind w:left="0" w:firstLine="0"/>
        <w:rPr>
          <w:bCs/>
          <w:color w:val="000000" w:themeColor="text1"/>
          <w:kern w:val="28"/>
        </w:rPr>
      </w:pPr>
      <w:r w:rsidRPr="00937859">
        <w:rPr>
          <w:bCs/>
          <w:color w:val="000000" w:themeColor="text1"/>
          <w:kern w:val="28"/>
        </w:rPr>
        <w:t>Smith, S. D., Monson, R., &amp; Anderson, J. E. (2012). Physiological Ecology of North American Desert Plants. Springer Science &amp; Business Media.</w:t>
      </w:r>
    </w:p>
    <w:p w14:paraId="2564BA21" w14:textId="4271094A" w:rsidR="00ED5A8B" w:rsidRPr="00ED5A8B" w:rsidRDefault="00ED5A8B" w:rsidP="00B06F9A">
      <w:pPr>
        <w:pStyle w:val="Reference"/>
        <w:spacing w:line="360" w:lineRule="auto"/>
        <w:ind w:left="0" w:firstLine="0"/>
        <w:rPr>
          <w:bCs/>
          <w:color w:val="000000" w:themeColor="text1"/>
          <w:kern w:val="28"/>
        </w:rPr>
      </w:pPr>
      <w:proofErr w:type="spellStart"/>
      <w:r w:rsidRPr="004E08AE">
        <w:rPr>
          <w:bCs/>
          <w:color w:val="000000" w:themeColor="text1"/>
          <w:kern w:val="28"/>
        </w:rPr>
        <w:t>Tarantola</w:t>
      </w:r>
      <w:proofErr w:type="spellEnd"/>
      <w:r w:rsidRPr="004E08AE">
        <w:rPr>
          <w:bCs/>
          <w:color w:val="000000" w:themeColor="text1"/>
          <w:kern w:val="28"/>
        </w:rPr>
        <w:t xml:space="preserve">, A. (2005). </w:t>
      </w:r>
      <w:r w:rsidRPr="004E08AE">
        <w:rPr>
          <w:bCs/>
          <w:i/>
          <w:iCs/>
          <w:color w:val="000000" w:themeColor="text1"/>
          <w:kern w:val="28"/>
        </w:rPr>
        <w:t>Inverse Problem Theory and Methods for Model Parameter Estimation</w:t>
      </w:r>
      <w:r w:rsidRPr="004E08AE">
        <w:rPr>
          <w:bCs/>
          <w:color w:val="000000" w:themeColor="text1"/>
          <w:kern w:val="28"/>
        </w:rPr>
        <w:t>. https://doi.org/</w:t>
      </w:r>
      <w:hyperlink r:id="rId54" w:history="1">
        <w:r w:rsidRPr="00ED5A8B">
          <w:rPr>
            <w:rStyle w:val="Hyperlink"/>
            <w:bCs/>
            <w:color w:val="000000" w:themeColor="text1"/>
            <w:kern w:val="28"/>
            <w:u w:val="none"/>
          </w:rPr>
          <w:t>10.1137/1.9780898717921</w:t>
        </w:r>
      </w:hyperlink>
    </w:p>
    <w:p w14:paraId="339E9587" w14:textId="77777777" w:rsidR="000576B0" w:rsidRDefault="000576B0" w:rsidP="00B06F9A">
      <w:pPr>
        <w:pStyle w:val="Reference"/>
        <w:spacing w:line="360" w:lineRule="auto"/>
        <w:ind w:left="0" w:firstLine="0"/>
        <w:rPr>
          <w:bCs/>
          <w:color w:val="000000" w:themeColor="text1"/>
          <w:kern w:val="28"/>
        </w:rPr>
      </w:pPr>
      <w:proofErr w:type="spellStart"/>
      <w:r w:rsidRPr="000576B0">
        <w:rPr>
          <w:bCs/>
          <w:color w:val="000000" w:themeColor="text1"/>
          <w:kern w:val="28"/>
        </w:rPr>
        <w:t>Teckentrup</w:t>
      </w:r>
      <w:proofErr w:type="spellEnd"/>
      <w:r w:rsidRPr="000576B0">
        <w:rPr>
          <w:bCs/>
          <w:color w:val="000000" w:themeColor="text1"/>
          <w:kern w:val="28"/>
        </w:rPr>
        <w:t xml:space="preserve">, L., De </w:t>
      </w:r>
      <w:proofErr w:type="spellStart"/>
      <w:r w:rsidRPr="000576B0">
        <w:rPr>
          <w:bCs/>
          <w:color w:val="000000" w:themeColor="text1"/>
          <w:kern w:val="28"/>
        </w:rPr>
        <w:t>Kauwe</w:t>
      </w:r>
      <w:proofErr w:type="spellEnd"/>
      <w:r w:rsidRPr="000576B0">
        <w:rPr>
          <w:bCs/>
          <w:color w:val="000000" w:themeColor="text1"/>
          <w:kern w:val="28"/>
        </w:rPr>
        <w:t xml:space="preserve">, M. G., Pitman, A. J., </w:t>
      </w:r>
      <w:proofErr w:type="spellStart"/>
      <w:r w:rsidRPr="000576B0">
        <w:rPr>
          <w:bCs/>
          <w:color w:val="000000" w:themeColor="text1"/>
          <w:kern w:val="28"/>
        </w:rPr>
        <w:t>Goll</w:t>
      </w:r>
      <w:proofErr w:type="spellEnd"/>
      <w:r w:rsidRPr="000576B0">
        <w:rPr>
          <w:bCs/>
          <w:color w:val="000000" w:themeColor="text1"/>
          <w:kern w:val="28"/>
        </w:rPr>
        <w:t xml:space="preserve">, D., </w:t>
      </w:r>
      <w:proofErr w:type="spellStart"/>
      <w:r w:rsidRPr="000576B0">
        <w:rPr>
          <w:bCs/>
          <w:color w:val="000000" w:themeColor="text1"/>
          <w:kern w:val="28"/>
        </w:rPr>
        <w:t>Haverd</w:t>
      </w:r>
      <w:proofErr w:type="spellEnd"/>
      <w:r w:rsidRPr="000576B0">
        <w:rPr>
          <w:bCs/>
          <w:color w:val="000000" w:themeColor="text1"/>
          <w:kern w:val="28"/>
        </w:rPr>
        <w:t xml:space="preserve">, V., Jain, A. K., ... &amp; </w:t>
      </w:r>
      <w:proofErr w:type="spellStart"/>
      <w:r w:rsidRPr="000576B0">
        <w:rPr>
          <w:bCs/>
          <w:color w:val="000000" w:themeColor="text1"/>
          <w:kern w:val="28"/>
        </w:rPr>
        <w:t>Zaehle</w:t>
      </w:r>
      <w:proofErr w:type="spellEnd"/>
      <w:r w:rsidRPr="000576B0">
        <w:rPr>
          <w:bCs/>
          <w:color w:val="000000" w:themeColor="text1"/>
          <w:kern w:val="28"/>
        </w:rPr>
        <w:t>, S. (2021). Assessing the representation of the Australian carbon cycle in global vegetation models. </w:t>
      </w:r>
      <w:proofErr w:type="spellStart"/>
      <w:r w:rsidRPr="000576B0">
        <w:rPr>
          <w:bCs/>
          <w:i/>
          <w:iCs/>
          <w:color w:val="000000" w:themeColor="text1"/>
          <w:kern w:val="28"/>
        </w:rPr>
        <w:t>Biogeosciences</w:t>
      </w:r>
      <w:proofErr w:type="spellEnd"/>
      <w:r w:rsidRPr="000576B0">
        <w:rPr>
          <w:bCs/>
          <w:i/>
          <w:iCs/>
          <w:color w:val="000000" w:themeColor="text1"/>
          <w:kern w:val="28"/>
        </w:rPr>
        <w:t xml:space="preserve"> Discussions</w:t>
      </w:r>
      <w:r w:rsidRPr="000576B0">
        <w:rPr>
          <w:bCs/>
          <w:color w:val="000000" w:themeColor="text1"/>
          <w:kern w:val="28"/>
        </w:rPr>
        <w:t>, 1-47.</w:t>
      </w:r>
    </w:p>
    <w:p w14:paraId="244546AD" w14:textId="35059E81" w:rsidR="00ED5A8B" w:rsidRPr="00ED5A8B" w:rsidRDefault="00ED5A8B" w:rsidP="00B06F9A">
      <w:pPr>
        <w:pStyle w:val="Reference"/>
        <w:spacing w:line="360" w:lineRule="auto"/>
        <w:ind w:left="0" w:firstLine="0"/>
        <w:rPr>
          <w:bCs/>
          <w:color w:val="000000" w:themeColor="text1"/>
          <w:kern w:val="28"/>
        </w:rPr>
      </w:pPr>
      <w:r w:rsidRPr="004E08AE">
        <w:rPr>
          <w:bCs/>
          <w:color w:val="000000" w:themeColor="text1"/>
          <w:kern w:val="28"/>
        </w:rPr>
        <w:t xml:space="preserve">Traore, A., </w:t>
      </w:r>
      <w:proofErr w:type="spellStart"/>
      <w:r w:rsidRPr="004E08AE">
        <w:rPr>
          <w:bCs/>
          <w:color w:val="000000" w:themeColor="text1"/>
          <w:kern w:val="28"/>
        </w:rPr>
        <w:t>Ciais</w:t>
      </w:r>
      <w:proofErr w:type="spellEnd"/>
      <w:r w:rsidRPr="004E08AE">
        <w:rPr>
          <w:bCs/>
          <w:color w:val="000000" w:themeColor="text1"/>
          <w:kern w:val="28"/>
        </w:rPr>
        <w:t xml:space="preserve">, P., </w:t>
      </w:r>
      <w:proofErr w:type="spellStart"/>
      <w:r w:rsidRPr="004E08AE">
        <w:rPr>
          <w:bCs/>
          <w:color w:val="000000" w:themeColor="text1"/>
          <w:kern w:val="28"/>
        </w:rPr>
        <w:t>Vuichard</w:t>
      </w:r>
      <w:proofErr w:type="spellEnd"/>
      <w:r w:rsidRPr="004E08AE">
        <w:rPr>
          <w:bCs/>
          <w:color w:val="000000" w:themeColor="text1"/>
          <w:kern w:val="28"/>
        </w:rPr>
        <w:t xml:space="preserve">, N., </w:t>
      </w:r>
      <w:proofErr w:type="spellStart"/>
      <w:r w:rsidRPr="004E08AE">
        <w:rPr>
          <w:bCs/>
          <w:color w:val="000000" w:themeColor="text1"/>
          <w:kern w:val="28"/>
        </w:rPr>
        <w:t>MacBean</w:t>
      </w:r>
      <w:proofErr w:type="spellEnd"/>
      <w:r w:rsidRPr="004E08AE">
        <w:rPr>
          <w:bCs/>
          <w:color w:val="000000" w:themeColor="text1"/>
          <w:kern w:val="28"/>
        </w:rPr>
        <w:t xml:space="preserve">, N., </w:t>
      </w:r>
      <w:proofErr w:type="spellStart"/>
      <w:r w:rsidRPr="004E08AE">
        <w:rPr>
          <w:bCs/>
          <w:color w:val="000000" w:themeColor="text1"/>
          <w:kern w:val="28"/>
        </w:rPr>
        <w:t>Dardel</w:t>
      </w:r>
      <w:proofErr w:type="spellEnd"/>
      <w:r w:rsidRPr="004E08AE">
        <w:rPr>
          <w:bCs/>
          <w:color w:val="000000" w:themeColor="text1"/>
          <w:kern w:val="28"/>
        </w:rPr>
        <w:t xml:space="preserve">, C., Poulter, B., Piao, S., Fisher, J., </w:t>
      </w:r>
      <w:proofErr w:type="spellStart"/>
      <w:r w:rsidRPr="004E08AE">
        <w:rPr>
          <w:bCs/>
          <w:color w:val="000000" w:themeColor="text1"/>
          <w:kern w:val="28"/>
        </w:rPr>
        <w:t>Viovy</w:t>
      </w:r>
      <w:proofErr w:type="spellEnd"/>
      <w:r w:rsidRPr="004E08AE">
        <w:rPr>
          <w:bCs/>
          <w:color w:val="000000" w:themeColor="text1"/>
          <w:kern w:val="28"/>
        </w:rPr>
        <w:t xml:space="preserve">, N., Jung, M., &amp; Myneni, R. (2014). 1982–2010 Trends of Light Use Efficiency and Inherent Water Use Efficiency in African vegetation: Sensitivity to Climate and Atmospheric CO2 Concentrations. In </w:t>
      </w:r>
      <w:r w:rsidRPr="004E08AE">
        <w:rPr>
          <w:bCs/>
          <w:i/>
          <w:iCs/>
          <w:color w:val="000000" w:themeColor="text1"/>
          <w:kern w:val="28"/>
        </w:rPr>
        <w:t>Remote Sensing</w:t>
      </w:r>
      <w:r w:rsidRPr="004E08AE">
        <w:rPr>
          <w:bCs/>
          <w:color w:val="000000" w:themeColor="text1"/>
          <w:kern w:val="28"/>
        </w:rPr>
        <w:t xml:space="preserve"> (Vol. 6, Issue 9, pp. 8923–8944). https://doi.org/</w:t>
      </w:r>
      <w:hyperlink r:id="rId55" w:history="1">
        <w:r w:rsidRPr="00ED5A8B">
          <w:rPr>
            <w:rStyle w:val="Hyperlink"/>
            <w:bCs/>
            <w:color w:val="000000" w:themeColor="text1"/>
            <w:kern w:val="28"/>
            <w:u w:val="none"/>
          </w:rPr>
          <w:t>10.3390/rs6098923</w:t>
        </w:r>
      </w:hyperlink>
    </w:p>
    <w:p w14:paraId="10B527A7" w14:textId="6622B46A" w:rsidR="00ED5A8B" w:rsidRPr="00ED5A8B" w:rsidRDefault="00ED5A8B" w:rsidP="00B06F9A">
      <w:pPr>
        <w:pStyle w:val="Reference"/>
        <w:spacing w:line="360" w:lineRule="auto"/>
        <w:ind w:left="0" w:firstLine="0"/>
        <w:rPr>
          <w:bCs/>
          <w:color w:val="000000" w:themeColor="text1"/>
          <w:kern w:val="28"/>
        </w:rPr>
      </w:pPr>
      <w:proofErr w:type="spellStart"/>
      <w:r w:rsidRPr="004E08AE">
        <w:rPr>
          <w:bCs/>
          <w:color w:val="000000" w:themeColor="text1"/>
          <w:kern w:val="28"/>
        </w:rPr>
        <w:t>Trudinger</w:t>
      </w:r>
      <w:proofErr w:type="spellEnd"/>
      <w:r w:rsidRPr="004E08AE">
        <w:rPr>
          <w:bCs/>
          <w:color w:val="000000" w:themeColor="text1"/>
          <w:kern w:val="28"/>
        </w:rPr>
        <w:t xml:space="preserve">, C. M., </w:t>
      </w:r>
      <w:proofErr w:type="spellStart"/>
      <w:r w:rsidRPr="004E08AE">
        <w:rPr>
          <w:bCs/>
          <w:color w:val="000000" w:themeColor="text1"/>
          <w:kern w:val="28"/>
        </w:rPr>
        <w:t>Haverd</w:t>
      </w:r>
      <w:proofErr w:type="spellEnd"/>
      <w:r w:rsidRPr="004E08AE">
        <w:rPr>
          <w:bCs/>
          <w:color w:val="000000" w:themeColor="text1"/>
          <w:kern w:val="28"/>
        </w:rPr>
        <w:t xml:space="preserve">, V., Briggs, P. R., &amp; </w:t>
      </w:r>
      <w:proofErr w:type="spellStart"/>
      <w:r w:rsidRPr="004E08AE">
        <w:rPr>
          <w:bCs/>
          <w:color w:val="000000" w:themeColor="text1"/>
          <w:kern w:val="28"/>
        </w:rPr>
        <w:t>Canadell</w:t>
      </w:r>
      <w:proofErr w:type="spellEnd"/>
      <w:r w:rsidRPr="004E08AE">
        <w:rPr>
          <w:bCs/>
          <w:color w:val="000000" w:themeColor="text1"/>
          <w:kern w:val="28"/>
        </w:rPr>
        <w:t xml:space="preserve">, J. G. (2016). Interannual variability in Australia’s terrestrial carbon cycle constrained by multiple observation types. In </w:t>
      </w:r>
      <w:proofErr w:type="spellStart"/>
      <w:r w:rsidRPr="004E08AE">
        <w:rPr>
          <w:bCs/>
          <w:i/>
          <w:iCs/>
          <w:color w:val="000000" w:themeColor="text1"/>
          <w:kern w:val="28"/>
        </w:rPr>
        <w:t>Biogeosciences</w:t>
      </w:r>
      <w:proofErr w:type="spellEnd"/>
      <w:r w:rsidRPr="004E08AE">
        <w:rPr>
          <w:bCs/>
          <w:color w:val="000000" w:themeColor="text1"/>
          <w:kern w:val="28"/>
        </w:rPr>
        <w:t xml:space="preserve"> (Vol. 13, Issue 23, pp. 6363–6383). https://doi.org/</w:t>
      </w:r>
      <w:hyperlink r:id="rId56" w:history="1">
        <w:r w:rsidRPr="00ED5A8B">
          <w:rPr>
            <w:rStyle w:val="Hyperlink"/>
            <w:bCs/>
            <w:color w:val="000000" w:themeColor="text1"/>
            <w:kern w:val="28"/>
            <w:u w:val="none"/>
          </w:rPr>
          <w:t>10.5194/bg-13-6363-2016</w:t>
        </w:r>
      </w:hyperlink>
    </w:p>
    <w:p w14:paraId="10BEEC1E" w14:textId="6AE7A27A" w:rsidR="00ED5A8B" w:rsidRPr="00ED5A8B" w:rsidRDefault="00ED5A8B" w:rsidP="00B06F9A">
      <w:pPr>
        <w:pStyle w:val="Reference"/>
        <w:spacing w:line="360" w:lineRule="auto"/>
        <w:ind w:left="0" w:firstLine="0"/>
        <w:rPr>
          <w:bCs/>
          <w:color w:val="000000" w:themeColor="text1"/>
          <w:kern w:val="28"/>
        </w:rPr>
      </w:pPr>
      <w:proofErr w:type="spellStart"/>
      <w:r w:rsidRPr="004E08AE">
        <w:rPr>
          <w:bCs/>
          <w:color w:val="000000" w:themeColor="text1"/>
          <w:kern w:val="28"/>
        </w:rPr>
        <w:lastRenderedPageBreak/>
        <w:t>Unland</w:t>
      </w:r>
      <w:proofErr w:type="spellEnd"/>
      <w:r w:rsidRPr="004E08AE">
        <w:rPr>
          <w:bCs/>
          <w:color w:val="000000" w:themeColor="text1"/>
          <w:kern w:val="28"/>
        </w:rPr>
        <w:t xml:space="preserve">, H. E., Houser, P. R., Shuttleworth, W. J., &amp; Yang, Z.-L. (1996). Surface flux measurement and modeling at a semi-arid Sonoran Desert site. In </w:t>
      </w:r>
      <w:r w:rsidRPr="004E08AE">
        <w:rPr>
          <w:bCs/>
          <w:i/>
          <w:iCs/>
          <w:color w:val="000000" w:themeColor="text1"/>
          <w:kern w:val="28"/>
        </w:rPr>
        <w:t>Agricultural and Forest Meteorology</w:t>
      </w:r>
      <w:r w:rsidRPr="004E08AE">
        <w:rPr>
          <w:bCs/>
          <w:color w:val="000000" w:themeColor="text1"/>
          <w:kern w:val="28"/>
        </w:rPr>
        <w:t xml:space="preserve"> (Vol. 82, Issues 1-4, pp. 119–153). https://doi.org/</w:t>
      </w:r>
      <w:hyperlink r:id="rId57" w:history="1">
        <w:r w:rsidRPr="00ED5A8B">
          <w:rPr>
            <w:rStyle w:val="Hyperlink"/>
            <w:bCs/>
            <w:color w:val="000000" w:themeColor="text1"/>
            <w:kern w:val="28"/>
            <w:u w:val="none"/>
          </w:rPr>
          <w:t>10.1016/0168-1923(96)02330-1</w:t>
        </w:r>
      </w:hyperlink>
    </w:p>
    <w:p w14:paraId="0774E217" w14:textId="34A09D2F" w:rsidR="00ED5A8B" w:rsidRPr="00ED5A8B" w:rsidRDefault="00ED5A8B" w:rsidP="00B06F9A">
      <w:pPr>
        <w:pStyle w:val="Reference"/>
        <w:spacing w:line="360" w:lineRule="auto"/>
        <w:ind w:left="0" w:firstLine="0"/>
        <w:rPr>
          <w:bCs/>
          <w:color w:val="000000" w:themeColor="text1"/>
          <w:kern w:val="28"/>
        </w:rPr>
      </w:pPr>
      <w:proofErr w:type="spellStart"/>
      <w:r w:rsidRPr="004E08AE">
        <w:rPr>
          <w:bCs/>
          <w:color w:val="000000" w:themeColor="text1"/>
          <w:kern w:val="28"/>
        </w:rPr>
        <w:t>Verbeeck</w:t>
      </w:r>
      <w:proofErr w:type="spellEnd"/>
      <w:r w:rsidRPr="004E08AE">
        <w:rPr>
          <w:bCs/>
          <w:color w:val="000000" w:themeColor="text1"/>
          <w:kern w:val="28"/>
        </w:rPr>
        <w:t xml:space="preserve">, H., </w:t>
      </w:r>
      <w:proofErr w:type="spellStart"/>
      <w:r w:rsidRPr="004E08AE">
        <w:rPr>
          <w:bCs/>
          <w:color w:val="000000" w:themeColor="text1"/>
          <w:kern w:val="28"/>
        </w:rPr>
        <w:t>Peylin</w:t>
      </w:r>
      <w:proofErr w:type="spellEnd"/>
      <w:r w:rsidRPr="004E08AE">
        <w:rPr>
          <w:bCs/>
          <w:color w:val="000000" w:themeColor="text1"/>
          <w:kern w:val="28"/>
        </w:rPr>
        <w:t xml:space="preserve">, P., </w:t>
      </w:r>
      <w:proofErr w:type="spellStart"/>
      <w:r w:rsidRPr="004E08AE">
        <w:rPr>
          <w:bCs/>
          <w:color w:val="000000" w:themeColor="text1"/>
          <w:kern w:val="28"/>
        </w:rPr>
        <w:t>Bacour</w:t>
      </w:r>
      <w:proofErr w:type="spellEnd"/>
      <w:r w:rsidRPr="004E08AE">
        <w:rPr>
          <w:bCs/>
          <w:color w:val="000000" w:themeColor="text1"/>
          <w:kern w:val="28"/>
        </w:rPr>
        <w:t xml:space="preserve">, C., </w:t>
      </w:r>
      <w:proofErr w:type="spellStart"/>
      <w:r w:rsidRPr="004E08AE">
        <w:rPr>
          <w:bCs/>
          <w:color w:val="000000" w:themeColor="text1"/>
          <w:kern w:val="28"/>
        </w:rPr>
        <w:t>Bonal</w:t>
      </w:r>
      <w:proofErr w:type="spellEnd"/>
      <w:r w:rsidRPr="004E08AE">
        <w:rPr>
          <w:bCs/>
          <w:color w:val="000000" w:themeColor="text1"/>
          <w:kern w:val="28"/>
        </w:rPr>
        <w:t xml:space="preserve">, D., Steppe, K., &amp; </w:t>
      </w:r>
      <w:proofErr w:type="spellStart"/>
      <w:r w:rsidRPr="004E08AE">
        <w:rPr>
          <w:bCs/>
          <w:color w:val="000000" w:themeColor="text1"/>
          <w:kern w:val="28"/>
        </w:rPr>
        <w:t>Ciais</w:t>
      </w:r>
      <w:proofErr w:type="spellEnd"/>
      <w:r w:rsidRPr="004E08AE">
        <w:rPr>
          <w:bCs/>
          <w:color w:val="000000" w:themeColor="text1"/>
          <w:kern w:val="28"/>
        </w:rPr>
        <w:t xml:space="preserve">, P. (2011). Seasonal patterns of CO2fluxes in Amazon forests: Fusion of eddy covariance data and the ORCHIDEE model. In </w:t>
      </w:r>
      <w:r w:rsidRPr="004E08AE">
        <w:rPr>
          <w:bCs/>
          <w:i/>
          <w:iCs/>
          <w:color w:val="000000" w:themeColor="text1"/>
          <w:kern w:val="28"/>
        </w:rPr>
        <w:t>Journal of Geophysical Research</w:t>
      </w:r>
      <w:r w:rsidRPr="004E08AE">
        <w:rPr>
          <w:bCs/>
          <w:color w:val="000000" w:themeColor="text1"/>
          <w:kern w:val="28"/>
        </w:rPr>
        <w:t xml:space="preserve"> (Vol. 116, Issue G2). https://doi.org/</w:t>
      </w:r>
      <w:hyperlink r:id="rId58" w:history="1">
        <w:r w:rsidRPr="00ED5A8B">
          <w:rPr>
            <w:rStyle w:val="Hyperlink"/>
            <w:bCs/>
            <w:color w:val="000000" w:themeColor="text1"/>
            <w:kern w:val="28"/>
            <w:u w:val="none"/>
          </w:rPr>
          <w:t>10.1029/2010jg001544</w:t>
        </w:r>
      </w:hyperlink>
    </w:p>
    <w:p w14:paraId="2A123FC2" w14:textId="2E1F695F" w:rsidR="00ED5A8B" w:rsidRPr="00ED5A8B" w:rsidRDefault="00ED5A8B" w:rsidP="00B06F9A">
      <w:pPr>
        <w:pStyle w:val="Reference"/>
        <w:spacing w:line="360" w:lineRule="auto"/>
        <w:ind w:left="0" w:firstLine="0"/>
        <w:rPr>
          <w:bCs/>
          <w:color w:val="000000" w:themeColor="text1"/>
          <w:kern w:val="28"/>
        </w:rPr>
      </w:pPr>
      <w:proofErr w:type="spellStart"/>
      <w:r w:rsidRPr="004E08AE">
        <w:rPr>
          <w:bCs/>
          <w:color w:val="000000" w:themeColor="text1"/>
          <w:kern w:val="28"/>
        </w:rPr>
        <w:t>Vuichard</w:t>
      </w:r>
      <w:proofErr w:type="spellEnd"/>
      <w:r w:rsidRPr="004E08AE">
        <w:rPr>
          <w:bCs/>
          <w:color w:val="000000" w:themeColor="text1"/>
          <w:kern w:val="28"/>
        </w:rPr>
        <w:t xml:space="preserve">, N., Messina, P., </w:t>
      </w:r>
      <w:proofErr w:type="spellStart"/>
      <w:r w:rsidRPr="004E08AE">
        <w:rPr>
          <w:bCs/>
          <w:color w:val="000000" w:themeColor="text1"/>
          <w:kern w:val="28"/>
        </w:rPr>
        <w:t>Luyssaert</w:t>
      </w:r>
      <w:proofErr w:type="spellEnd"/>
      <w:r w:rsidRPr="004E08AE">
        <w:rPr>
          <w:bCs/>
          <w:color w:val="000000" w:themeColor="text1"/>
          <w:kern w:val="28"/>
        </w:rPr>
        <w:t xml:space="preserve">, S., </w:t>
      </w:r>
      <w:proofErr w:type="spellStart"/>
      <w:r w:rsidRPr="004E08AE">
        <w:rPr>
          <w:bCs/>
          <w:color w:val="000000" w:themeColor="text1"/>
          <w:kern w:val="28"/>
        </w:rPr>
        <w:t>Guenet</w:t>
      </w:r>
      <w:proofErr w:type="spellEnd"/>
      <w:r w:rsidRPr="004E08AE">
        <w:rPr>
          <w:bCs/>
          <w:color w:val="000000" w:themeColor="text1"/>
          <w:kern w:val="28"/>
        </w:rPr>
        <w:t xml:space="preserve">, B., </w:t>
      </w:r>
      <w:proofErr w:type="spellStart"/>
      <w:r w:rsidRPr="004E08AE">
        <w:rPr>
          <w:bCs/>
          <w:color w:val="000000" w:themeColor="text1"/>
          <w:kern w:val="28"/>
        </w:rPr>
        <w:t>Zaehle</w:t>
      </w:r>
      <w:proofErr w:type="spellEnd"/>
      <w:r w:rsidRPr="004E08AE">
        <w:rPr>
          <w:bCs/>
          <w:color w:val="000000" w:themeColor="text1"/>
          <w:kern w:val="28"/>
        </w:rPr>
        <w:t xml:space="preserve">, S., </w:t>
      </w:r>
      <w:proofErr w:type="spellStart"/>
      <w:r w:rsidRPr="004E08AE">
        <w:rPr>
          <w:bCs/>
          <w:color w:val="000000" w:themeColor="text1"/>
          <w:kern w:val="28"/>
        </w:rPr>
        <w:t>Ghattas</w:t>
      </w:r>
      <w:proofErr w:type="spellEnd"/>
      <w:r w:rsidRPr="004E08AE">
        <w:rPr>
          <w:bCs/>
          <w:color w:val="000000" w:themeColor="text1"/>
          <w:kern w:val="28"/>
        </w:rPr>
        <w:t xml:space="preserve">, J., </w:t>
      </w:r>
      <w:proofErr w:type="spellStart"/>
      <w:r w:rsidRPr="004E08AE">
        <w:rPr>
          <w:bCs/>
          <w:color w:val="000000" w:themeColor="text1"/>
          <w:kern w:val="28"/>
        </w:rPr>
        <w:t>Bastrikov</w:t>
      </w:r>
      <w:proofErr w:type="spellEnd"/>
      <w:r w:rsidRPr="004E08AE">
        <w:rPr>
          <w:bCs/>
          <w:color w:val="000000" w:themeColor="text1"/>
          <w:kern w:val="28"/>
        </w:rPr>
        <w:t xml:space="preserve">, V., &amp; </w:t>
      </w:r>
      <w:proofErr w:type="spellStart"/>
      <w:r w:rsidRPr="004E08AE">
        <w:rPr>
          <w:bCs/>
          <w:color w:val="000000" w:themeColor="text1"/>
          <w:kern w:val="28"/>
        </w:rPr>
        <w:t>Peylin</w:t>
      </w:r>
      <w:proofErr w:type="spellEnd"/>
      <w:r w:rsidRPr="004E08AE">
        <w:rPr>
          <w:bCs/>
          <w:color w:val="000000" w:themeColor="text1"/>
          <w:kern w:val="28"/>
        </w:rPr>
        <w:t xml:space="preserve">, P. (2019). Accounting for carbon and nitrogen interactions in the global terrestrial ecosystem model ORCHIDEE (trunk version, rev 4999): multi-scale evaluation of gross primary production. In </w:t>
      </w:r>
      <w:r w:rsidRPr="004E08AE">
        <w:rPr>
          <w:bCs/>
          <w:i/>
          <w:iCs/>
          <w:color w:val="000000" w:themeColor="text1"/>
          <w:kern w:val="28"/>
        </w:rPr>
        <w:t>Geoscientific Model Development</w:t>
      </w:r>
      <w:r w:rsidRPr="004E08AE">
        <w:rPr>
          <w:bCs/>
          <w:color w:val="000000" w:themeColor="text1"/>
          <w:kern w:val="28"/>
        </w:rPr>
        <w:t xml:space="preserve"> (Vol. 12, Issue 11, pp. 4751–4779). https://doi.org/</w:t>
      </w:r>
      <w:hyperlink r:id="rId59" w:history="1">
        <w:r w:rsidRPr="00ED5A8B">
          <w:rPr>
            <w:rStyle w:val="Hyperlink"/>
            <w:bCs/>
            <w:color w:val="000000" w:themeColor="text1"/>
            <w:kern w:val="28"/>
            <w:u w:val="none"/>
          </w:rPr>
          <w:t>10.5194/gmd-12-4751-2019</w:t>
        </w:r>
      </w:hyperlink>
    </w:p>
    <w:p w14:paraId="1924C02F" w14:textId="312A0300" w:rsidR="00ED5A8B" w:rsidRPr="00ED5A8B" w:rsidRDefault="00ED5A8B" w:rsidP="00B06F9A">
      <w:pPr>
        <w:pStyle w:val="Reference"/>
        <w:spacing w:line="360" w:lineRule="auto"/>
        <w:ind w:left="0" w:firstLine="0"/>
        <w:rPr>
          <w:bCs/>
          <w:color w:val="000000" w:themeColor="text1"/>
          <w:kern w:val="28"/>
        </w:rPr>
      </w:pPr>
      <w:proofErr w:type="spellStart"/>
      <w:r w:rsidRPr="004E08AE">
        <w:rPr>
          <w:bCs/>
          <w:color w:val="000000" w:themeColor="text1"/>
          <w:kern w:val="28"/>
        </w:rPr>
        <w:t>Vuichard</w:t>
      </w:r>
      <w:proofErr w:type="spellEnd"/>
      <w:r w:rsidRPr="004E08AE">
        <w:rPr>
          <w:bCs/>
          <w:color w:val="000000" w:themeColor="text1"/>
          <w:kern w:val="28"/>
        </w:rPr>
        <w:t xml:space="preserve">, N., &amp; </w:t>
      </w:r>
      <w:proofErr w:type="spellStart"/>
      <w:r w:rsidRPr="004E08AE">
        <w:rPr>
          <w:bCs/>
          <w:color w:val="000000" w:themeColor="text1"/>
          <w:kern w:val="28"/>
        </w:rPr>
        <w:t>Papale</w:t>
      </w:r>
      <w:proofErr w:type="spellEnd"/>
      <w:r w:rsidRPr="004E08AE">
        <w:rPr>
          <w:bCs/>
          <w:color w:val="000000" w:themeColor="text1"/>
          <w:kern w:val="28"/>
        </w:rPr>
        <w:t xml:space="preserve">, D. (2015). Filling the gaps in meteorological continuous data measured at FLUXNET sites with ERA-Interim reanalysis. In </w:t>
      </w:r>
      <w:r w:rsidRPr="004E08AE">
        <w:rPr>
          <w:bCs/>
          <w:i/>
          <w:iCs/>
          <w:color w:val="000000" w:themeColor="text1"/>
          <w:kern w:val="28"/>
        </w:rPr>
        <w:t>Earth System Science Data</w:t>
      </w:r>
      <w:r w:rsidRPr="004E08AE">
        <w:rPr>
          <w:bCs/>
          <w:color w:val="000000" w:themeColor="text1"/>
          <w:kern w:val="28"/>
        </w:rPr>
        <w:t xml:space="preserve"> (Vol. 7, Issue 2, pp. 157–171). https://doi.org/</w:t>
      </w:r>
      <w:hyperlink r:id="rId60" w:history="1">
        <w:r w:rsidRPr="00ED5A8B">
          <w:rPr>
            <w:rStyle w:val="Hyperlink"/>
            <w:bCs/>
            <w:color w:val="000000" w:themeColor="text1"/>
            <w:kern w:val="28"/>
            <w:u w:val="none"/>
          </w:rPr>
          <w:t>10.5194/essd-7-157-2015</w:t>
        </w:r>
      </w:hyperlink>
    </w:p>
    <w:p w14:paraId="31ED8239" w14:textId="57EE86D3" w:rsidR="00ED5A8B" w:rsidRPr="00ED5A8B" w:rsidRDefault="00ED5A8B" w:rsidP="00B06F9A">
      <w:pPr>
        <w:pStyle w:val="Reference"/>
        <w:spacing w:line="360" w:lineRule="auto"/>
        <w:ind w:left="0" w:firstLine="0"/>
        <w:rPr>
          <w:bCs/>
          <w:color w:val="000000" w:themeColor="text1"/>
          <w:kern w:val="28"/>
        </w:rPr>
      </w:pPr>
      <w:r w:rsidRPr="004E08AE">
        <w:rPr>
          <w:bCs/>
          <w:color w:val="000000" w:themeColor="text1"/>
          <w:kern w:val="28"/>
        </w:rPr>
        <w:t xml:space="preserve">Wang, F., </w:t>
      </w:r>
      <w:proofErr w:type="spellStart"/>
      <w:r w:rsidRPr="004E08AE">
        <w:rPr>
          <w:bCs/>
          <w:color w:val="000000" w:themeColor="text1"/>
          <w:kern w:val="28"/>
        </w:rPr>
        <w:t>Cheruy</w:t>
      </w:r>
      <w:proofErr w:type="spellEnd"/>
      <w:r w:rsidRPr="004E08AE">
        <w:rPr>
          <w:bCs/>
          <w:color w:val="000000" w:themeColor="text1"/>
          <w:kern w:val="28"/>
        </w:rPr>
        <w:t xml:space="preserve">, F., &amp; Dufresne, J.-L. (2016). The improvement of soil thermodynamics and its effects on land surface meteorology in the IPSL climate model. </w:t>
      </w:r>
      <w:r w:rsidRPr="004E08AE">
        <w:rPr>
          <w:bCs/>
          <w:i/>
          <w:iCs/>
          <w:color w:val="000000" w:themeColor="text1"/>
          <w:kern w:val="28"/>
        </w:rPr>
        <w:t>Geoscientific Model Development</w:t>
      </w:r>
      <w:r w:rsidRPr="004E08AE">
        <w:rPr>
          <w:bCs/>
          <w:color w:val="000000" w:themeColor="text1"/>
          <w:kern w:val="28"/>
        </w:rPr>
        <w:t xml:space="preserve">, </w:t>
      </w:r>
      <w:r w:rsidRPr="004E08AE">
        <w:rPr>
          <w:bCs/>
          <w:i/>
          <w:iCs/>
          <w:color w:val="000000" w:themeColor="text1"/>
          <w:kern w:val="28"/>
        </w:rPr>
        <w:t>9</w:t>
      </w:r>
      <w:r w:rsidRPr="004E08AE">
        <w:rPr>
          <w:bCs/>
          <w:color w:val="000000" w:themeColor="text1"/>
          <w:kern w:val="28"/>
        </w:rPr>
        <w:t>(1), 363–381.</w:t>
      </w:r>
    </w:p>
    <w:p w14:paraId="7FA9928E" w14:textId="1327672E" w:rsidR="00ED5A8B" w:rsidRPr="00ED5A8B" w:rsidRDefault="00ED5A8B" w:rsidP="00B06F9A">
      <w:pPr>
        <w:pStyle w:val="Reference"/>
        <w:spacing w:line="360" w:lineRule="auto"/>
        <w:ind w:left="0" w:firstLine="0"/>
        <w:rPr>
          <w:bCs/>
          <w:color w:val="000000" w:themeColor="text1"/>
          <w:kern w:val="28"/>
        </w:rPr>
      </w:pPr>
      <w:r w:rsidRPr="004E08AE">
        <w:rPr>
          <w:bCs/>
          <w:color w:val="000000" w:themeColor="text1"/>
          <w:kern w:val="28"/>
        </w:rPr>
        <w:t xml:space="preserve">Wang, T., </w:t>
      </w:r>
      <w:proofErr w:type="spellStart"/>
      <w:r w:rsidRPr="004E08AE">
        <w:rPr>
          <w:bCs/>
          <w:color w:val="000000" w:themeColor="text1"/>
          <w:kern w:val="28"/>
        </w:rPr>
        <w:t>Ottlé</w:t>
      </w:r>
      <w:proofErr w:type="spellEnd"/>
      <w:r w:rsidRPr="004E08AE">
        <w:rPr>
          <w:bCs/>
          <w:color w:val="000000" w:themeColor="text1"/>
          <w:kern w:val="28"/>
        </w:rPr>
        <w:t xml:space="preserve">, C., Boone, A., </w:t>
      </w:r>
      <w:proofErr w:type="spellStart"/>
      <w:r w:rsidRPr="004E08AE">
        <w:rPr>
          <w:bCs/>
          <w:color w:val="000000" w:themeColor="text1"/>
          <w:kern w:val="28"/>
        </w:rPr>
        <w:t>Ciais</w:t>
      </w:r>
      <w:proofErr w:type="spellEnd"/>
      <w:r w:rsidRPr="004E08AE">
        <w:rPr>
          <w:bCs/>
          <w:color w:val="000000" w:themeColor="text1"/>
          <w:kern w:val="28"/>
        </w:rPr>
        <w:t xml:space="preserve">, P., Brun, E., Morin, S., </w:t>
      </w:r>
      <w:proofErr w:type="spellStart"/>
      <w:r w:rsidRPr="004E08AE">
        <w:rPr>
          <w:bCs/>
          <w:color w:val="000000" w:themeColor="text1"/>
          <w:kern w:val="28"/>
        </w:rPr>
        <w:t>Krinner</w:t>
      </w:r>
      <w:proofErr w:type="spellEnd"/>
      <w:r w:rsidRPr="004E08AE">
        <w:rPr>
          <w:bCs/>
          <w:color w:val="000000" w:themeColor="text1"/>
          <w:kern w:val="28"/>
        </w:rPr>
        <w:t xml:space="preserve">, G., Piao, S., &amp; Peng, S. (2013). Evaluation of an improved intermediate complexity snow scheme in the ORCHIDEE land surface model: ORCHIDEE SNOW MODEL EVALUATION. </w:t>
      </w:r>
      <w:r w:rsidRPr="004E08AE">
        <w:rPr>
          <w:bCs/>
          <w:i/>
          <w:iCs/>
          <w:color w:val="000000" w:themeColor="text1"/>
          <w:kern w:val="28"/>
        </w:rPr>
        <w:t>Journal of Geophysical Research</w:t>
      </w:r>
      <w:r w:rsidRPr="004E08AE">
        <w:rPr>
          <w:bCs/>
          <w:color w:val="000000" w:themeColor="text1"/>
          <w:kern w:val="28"/>
        </w:rPr>
        <w:t xml:space="preserve">, </w:t>
      </w:r>
      <w:r w:rsidRPr="004E08AE">
        <w:rPr>
          <w:bCs/>
          <w:i/>
          <w:iCs/>
          <w:color w:val="000000" w:themeColor="text1"/>
          <w:kern w:val="28"/>
        </w:rPr>
        <w:t>118</w:t>
      </w:r>
      <w:r w:rsidRPr="004E08AE">
        <w:rPr>
          <w:bCs/>
          <w:color w:val="000000" w:themeColor="text1"/>
          <w:kern w:val="28"/>
        </w:rPr>
        <w:t>(12), 6064–6079.</w:t>
      </w:r>
    </w:p>
    <w:p w14:paraId="2768473A" w14:textId="280CAE1C" w:rsidR="00ED5A8B" w:rsidRPr="00ED5A8B" w:rsidRDefault="00ED5A8B" w:rsidP="00B06F9A">
      <w:pPr>
        <w:pStyle w:val="Reference"/>
        <w:spacing w:line="360" w:lineRule="auto"/>
        <w:ind w:left="0" w:firstLine="0"/>
        <w:rPr>
          <w:bCs/>
          <w:color w:val="000000" w:themeColor="text1"/>
          <w:kern w:val="28"/>
        </w:rPr>
      </w:pPr>
      <w:r w:rsidRPr="004E08AE">
        <w:rPr>
          <w:bCs/>
          <w:color w:val="000000" w:themeColor="text1"/>
          <w:kern w:val="28"/>
        </w:rPr>
        <w:t xml:space="preserve">Whitley, R., </w:t>
      </w:r>
      <w:proofErr w:type="spellStart"/>
      <w:r w:rsidRPr="004E08AE">
        <w:rPr>
          <w:bCs/>
          <w:color w:val="000000" w:themeColor="text1"/>
          <w:kern w:val="28"/>
        </w:rPr>
        <w:t>Beringer</w:t>
      </w:r>
      <w:proofErr w:type="spellEnd"/>
      <w:r w:rsidRPr="004E08AE">
        <w:rPr>
          <w:bCs/>
          <w:color w:val="000000" w:themeColor="text1"/>
          <w:kern w:val="28"/>
        </w:rPr>
        <w:t xml:space="preserve">, J., </w:t>
      </w:r>
      <w:proofErr w:type="spellStart"/>
      <w:r w:rsidRPr="004E08AE">
        <w:rPr>
          <w:bCs/>
          <w:color w:val="000000" w:themeColor="text1"/>
          <w:kern w:val="28"/>
        </w:rPr>
        <w:t>Hutley</w:t>
      </w:r>
      <w:proofErr w:type="spellEnd"/>
      <w:r w:rsidRPr="004E08AE">
        <w:rPr>
          <w:bCs/>
          <w:color w:val="000000" w:themeColor="text1"/>
          <w:kern w:val="28"/>
        </w:rPr>
        <w:t xml:space="preserve">, L. B., Abramowitz, G., De </w:t>
      </w:r>
      <w:proofErr w:type="spellStart"/>
      <w:r w:rsidRPr="004E08AE">
        <w:rPr>
          <w:bCs/>
          <w:color w:val="000000" w:themeColor="text1"/>
          <w:kern w:val="28"/>
        </w:rPr>
        <w:t>Kauwe</w:t>
      </w:r>
      <w:proofErr w:type="spellEnd"/>
      <w:r w:rsidRPr="004E08AE">
        <w:rPr>
          <w:bCs/>
          <w:color w:val="000000" w:themeColor="text1"/>
          <w:kern w:val="28"/>
        </w:rPr>
        <w:t xml:space="preserve">, M. G., </w:t>
      </w:r>
      <w:proofErr w:type="spellStart"/>
      <w:r w:rsidRPr="004E08AE">
        <w:rPr>
          <w:bCs/>
          <w:color w:val="000000" w:themeColor="text1"/>
          <w:kern w:val="28"/>
        </w:rPr>
        <w:t>Duursma</w:t>
      </w:r>
      <w:proofErr w:type="spellEnd"/>
      <w:r w:rsidRPr="004E08AE">
        <w:rPr>
          <w:bCs/>
          <w:color w:val="000000" w:themeColor="text1"/>
          <w:kern w:val="28"/>
        </w:rPr>
        <w:t xml:space="preserve">, R., Evans, B., </w:t>
      </w:r>
      <w:proofErr w:type="spellStart"/>
      <w:r w:rsidRPr="004E08AE">
        <w:rPr>
          <w:bCs/>
          <w:color w:val="000000" w:themeColor="text1"/>
          <w:kern w:val="28"/>
        </w:rPr>
        <w:t>Haverd</w:t>
      </w:r>
      <w:proofErr w:type="spellEnd"/>
      <w:r w:rsidRPr="004E08AE">
        <w:rPr>
          <w:bCs/>
          <w:color w:val="000000" w:themeColor="text1"/>
          <w:kern w:val="28"/>
        </w:rPr>
        <w:t xml:space="preserve">, V., Li, L., Ryu, Y., Smith, B., Wang, Y.-P., Williams, M., &amp; Yu, Q. (2016a). A model inter-comparison study to examine limiting factors in modelling Australian tropical savannas. In </w:t>
      </w:r>
      <w:proofErr w:type="spellStart"/>
      <w:r w:rsidRPr="004E08AE">
        <w:rPr>
          <w:bCs/>
          <w:i/>
          <w:iCs/>
          <w:color w:val="000000" w:themeColor="text1"/>
          <w:kern w:val="28"/>
        </w:rPr>
        <w:t>Biogeosciences</w:t>
      </w:r>
      <w:proofErr w:type="spellEnd"/>
      <w:r w:rsidRPr="004E08AE">
        <w:rPr>
          <w:bCs/>
          <w:color w:val="000000" w:themeColor="text1"/>
          <w:kern w:val="28"/>
        </w:rPr>
        <w:t xml:space="preserve"> (Vol. 13, Issue 11, pp. 3245–3265). https://doi.org/</w:t>
      </w:r>
      <w:hyperlink r:id="rId61" w:history="1">
        <w:r w:rsidRPr="00ED5A8B">
          <w:rPr>
            <w:rStyle w:val="Hyperlink"/>
            <w:bCs/>
            <w:color w:val="000000" w:themeColor="text1"/>
            <w:kern w:val="28"/>
            <w:u w:val="none"/>
          </w:rPr>
          <w:t>10.5194/bg-13-3245-2016</w:t>
        </w:r>
      </w:hyperlink>
    </w:p>
    <w:p w14:paraId="02BE39D7" w14:textId="7117F082" w:rsidR="004E08AE" w:rsidRPr="004E08AE" w:rsidRDefault="004E08AE" w:rsidP="00B06F9A">
      <w:pPr>
        <w:pStyle w:val="Reference"/>
        <w:spacing w:line="360" w:lineRule="auto"/>
        <w:ind w:left="0" w:firstLine="0"/>
        <w:rPr>
          <w:bCs/>
          <w:color w:val="000000" w:themeColor="text1"/>
          <w:kern w:val="28"/>
        </w:rPr>
      </w:pPr>
      <w:r>
        <w:fldChar w:fldCharType="begin"/>
      </w:r>
      <w:r>
        <w:instrText xml:space="preserve"> ADDIN EN.REFLIST </w:instrText>
      </w:r>
      <w:r>
        <w:fldChar w:fldCharType="separate"/>
      </w:r>
      <w:r w:rsidRPr="004E08AE">
        <w:rPr>
          <w:noProof/>
        </w:rPr>
        <w:t>Yin, X., and Struik, P. C.: C3 and C4 photosynthesis models: An overview from the perspective of crop modelling, NJAS - Wageningen Journal of Life Sciences, 57, 27-38, https://doi.org/10.1016/j.njas.2009.07.001, 2009.</w:t>
      </w:r>
    </w:p>
    <w:p w14:paraId="2B7C9A8E" w14:textId="2BE865A4" w:rsidR="00BF0028" w:rsidRPr="009055E3" w:rsidRDefault="004E08AE" w:rsidP="00B06F9A">
      <w:pPr>
        <w:spacing w:line="360" w:lineRule="auto"/>
      </w:pPr>
      <w:r>
        <w:lastRenderedPageBreak/>
        <w:fldChar w:fldCharType="end"/>
      </w:r>
    </w:p>
    <w:sectPr w:rsidR="00BF0028" w:rsidRPr="009055E3" w:rsidSect="00601674">
      <w:pgSz w:w="12240" w:h="15840"/>
      <w:pgMar w:top="1440"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4" w:author="Kashif Mahmud" w:date="2021-08-26T16:37:00Z" w:initials="K">
    <w:p w14:paraId="41E83E48" w14:textId="5924FF26" w:rsidR="00330371" w:rsidRDefault="00330371">
      <w:pPr>
        <w:pStyle w:val="CommentText"/>
      </w:pPr>
      <w:r>
        <w:rPr>
          <w:rStyle w:val="CommentReference"/>
        </w:rPr>
        <w:annotationRef/>
      </w:r>
      <w:r>
        <w:t>I’ll update the supplementary figure numbers once you agree the position of this change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1E83E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D241B3" w16cex:dateUtc="2021-08-26T20: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1E83E48" w16cid:durableId="24D241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FB2611" w14:textId="77777777" w:rsidR="00785204" w:rsidRDefault="00785204" w:rsidP="000379AB">
      <w:r>
        <w:separator/>
      </w:r>
    </w:p>
  </w:endnote>
  <w:endnote w:type="continuationSeparator" w:id="0">
    <w:p w14:paraId="3C0B8604" w14:textId="77777777" w:rsidR="00785204" w:rsidRDefault="00785204"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altName w:val="Times New Roman PSMT"/>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Times">
    <w:altName w:val="﷽﷽﷽﷽﷽﷽﷽﷽ĝ丰綉翓"/>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 Pro">
    <w:altName w:val="Myriad Pro"/>
    <w:panose1 w:val="020B0503030403020204"/>
    <w:charset w:val="00"/>
    <w:family w:val="swiss"/>
    <w:notTrueType/>
    <w:pitch w:val="variable"/>
    <w:sig w:usb0="2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ED28E" w14:textId="2FE9AD18" w:rsidR="009249E2" w:rsidRDefault="009249E2"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E055EA" w14:textId="77777777" w:rsidR="00785204" w:rsidRDefault="00785204" w:rsidP="000379AB">
      <w:r>
        <w:separator/>
      </w:r>
    </w:p>
  </w:footnote>
  <w:footnote w:type="continuationSeparator" w:id="0">
    <w:p w14:paraId="6FB97B10" w14:textId="77777777" w:rsidR="00785204" w:rsidRDefault="00785204"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5FE63" w14:textId="563E7A56" w:rsidR="009249E2" w:rsidRDefault="009249E2" w:rsidP="007778ED">
    <w:pPr>
      <w:pStyle w:val="Header"/>
      <w:jc w:val="center"/>
    </w:pPr>
    <w:r>
      <w:t xml:space="preserve">manuscript submitted to </w:t>
    </w:r>
    <w:r w:rsidR="00F40788">
      <w:rPr>
        <w:i/>
      </w:rPr>
      <w:t xml:space="preserve">Journal of Geophysical Research </w:t>
    </w:r>
    <w:proofErr w:type="spellStart"/>
    <w:r w:rsidR="00F40788">
      <w:rPr>
        <w:i/>
      </w:rPr>
      <w:t>Biogeosciences</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9249E2" w:rsidRDefault="009249E2"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552F40A7"/>
    <w:multiLevelType w:val="multilevel"/>
    <w:tmpl w:val="2104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2B62FA"/>
    <w:multiLevelType w:val="hybridMultilevel"/>
    <w:tmpl w:val="2EC48E20"/>
    <w:lvl w:ilvl="0" w:tplc="449EEB4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2" w15:restartNumberingAfterBreak="0">
    <w:nsid w:val="749138ED"/>
    <w:multiLevelType w:val="multilevel"/>
    <w:tmpl w:val="2A94F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11"/>
  </w:num>
  <w:num w:numId="4">
    <w:abstractNumId w:val="3"/>
  </w:num>
  <w:num w:numId="5">
    <w:abstractNumId w:val="4"/>
  </w:num>
  <w:num w:numId="6">
    <w:abstractNumId w:val="8"/>
  </w:num>
  <w:num w:numId="7">
    <w:abstractNumId w:val="9"/>
  </w:num>
  <w:num w:numId="8">
    <w:abstractNumId w:val="10"/>
  </w:num>
  <w:num w:numId="9">
    <w:abstractNumId w:val="2"/>
  </w:num>
  <w:num w:numId="10">
    <w:abstractNumId w:val="5"/>
  </w:num>
  <w:num w:numId="11">
    <w:abstractNumId w:val="6"/>
  </w:num>
  <w:num w:numId="12">
    <w:abstractNumId w:val="1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iogeoscience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00srd09o200zle02sqptzs82pwre5eaax0a&quot;&gt;My EndNote Library-Converted&lt;record-ids&gt;&lt;item&gt;3731&lt;/item&gt;&lt;/record-ids&gt;&lt;/item&gt;&lt;/Libraries&gt;"/>
  </w:docVars>
  <w:rsids>
    <w:rsidRoot w:val="008A6077"/>
    <w:rsid w:val="00004AB4"/>
    <w:rsid w:val="00031829"/>
    <w:rsid w:val="00034AA1"/>
    <w:rsid w:val="000379AB"/>
    <w:rsid w:val="000576B0"/>
    <w:rsid w:val="0007414F"/>
    <w:rsid w:val="00080264"/>
    <w:rsid w:val="00097DC6"/>
    <w:rsid w:val="000A3741"/>
    <w:rsid w:val="000B45B1"/>
    <w:rsid w:val="000B7FD2"/>
    <w:rsid w:val="000D1D30"/>
    <w:rsid w:val="000D2DC3"/>
    <w:rsid w:val="000E10BD"/>
    <w:rsid w:val="00101D23"/>
    <w:rsid w:val="001436AE"/>
    <w:rsid w:val="00146EE1"/>
    <w:rsid w:val="00147C64"/>
    <w:rsid w:val="00156322"/>
    <w:rsid w:val="00171DA6"/>
    <w:rsid w:val="001A73AF"/>
    <w:rsid w:val="001B5751"/>
    <w:rsid w:val="001C0C11"/>
    <w:rsid w:val="001C2B0D"/>
    <w:rsid w:val="001E33EF"/>
    <w:rsid w:val="001E401D"/>
    <w:rsid w:val="00205265"/>
    <w:rsid w:val="002112B8"/>
    <w:rsid w:val="00216BFB"/>
    <w:rsid w:val="00246611"/>
    <w:rsid w:val="0025309F"/>
    <w:rsid w:val="00280995"/>
    <w:rsid w:val="00290DB0"/>
    <w:rsid w:val="002A30B4"/>
    <w:rsid w:val="002A6A53"/>
    <w:rsid w:val="002B11EB"/>
    <w:rsid w:val="002B3D64"/>
    <w:rsid w:val="002B6F74"/>
    <w:rsid w:val="002C3263"/>
    <w:rsid w:val="002C7A69"/>
    <w:rsid w:val="002D0FBD"/>
    <w:rsid w:val="002E7898"/>
    <w:rsid w:val="002F2289"/>
    <w:rsid w:val="002F3B11"/>
    <w:rsid w:val="002F42B4"/>
    <w:rsid w:val="002F4CC9"/>
    <w:rsid w:val="00305DD5"/>
    <w:rsid w:val="003137C3"/>
    <w:rsid w:val="00321596"/>
    <w:rsid w:val="00324DA3"/>
    <w:rsid w:val="00327DF2"/>
    <w:rsid w:val="00330371"/>
    <w:rsid w:val="00336E8D"/>
    <w:rsid w:val="00352ABA"/>
    <w:rsid w:val="00352F9C"/>
    <w:rsid w:val="00370F21"/>
    <w:rsid w:val="0037466A"/>
    <w:rsid w:val="003757FC"/>
    <w:rsid w:val="0039658D"/>
    <w:rsid w:val="003A5372"/>
    <w:rsid w:val="003C61CD"/>
    <w:rsid w:val="003D6989"/>
    <w:rsid w:val="003E660A"/>
    <w:rsid w:val="003F199B"/>
    <w:rsid w:val="00400425"/>
    <w:rsid w:val="004009A6"/>
    <w:rsid w:val="00424D63"/>
    <w:rsid w:val="00427651"/>
    <w:rsid w:val="00434F7A"/>
    <w:rsid w:val="0043731E"/>
    <w:rsid w:val="00440A22"/>
    <w:rsid w:val="004474C7"/>
    <w:rsid w:val="0046739F"/>
    <w:rsid w:val="00467913"/>
    <w:rsid w:val="004C7AA9"/>
    <w:rsid w:val="004E08AE"/>
    <w:rsid w:val="005007DD"/>
    <w:rsid w:val="00514B45"/>
    <w:rsid w:val="005167EA"/>
    <w:rsid w:val="005358D5"/>
    <w:rsid w:val="00545B6C"/>
    <w:rsid w:val="0055473C"/>
    <w:rsid w:val="00562C9F"/>
    <w:rsid w:val="00562D64"/>
    <w:rsid w:val="0057441D"/>
    <w:rsid w:val="00575C0B"/>
    <w:rsid w:val="0057615C"/>
    <w:rsid w:val="005B5E63"/>
    <w:rsid w:val="005D68F5"/>
    <w:rsid w:val="005E1969"/>
    <w:rsid w:val="00601674"/>
    <w:rsid w:val="006038D7"/>
    <w:rsid w:val="006311A5"/>
    <w:rsid w:val="00640448"/>
    <w:rsid w:val="00640838"/>
    <w:rsid w:val="00663F06"/>
    <w:rsid w:val="0067441D"/>
    <w:rsid w:val="006838CF"/>
    <w:rsid w:val="006842EE"/>
    <w:rsid w:val="006A77A3"/>
    <w:rsid w:val="006B071E"/>
    <w:rsid w:val="006B251E"/>
    <w:rsid w:val="006C4619"/>
    <w:rsid w:val="006D19B4"/>
    <w:rsid w:val="006D4613"/>
    <w:rsid w:val="006E7D26"/>
    <w:rsid w:val="006F662E"/>
    <w:rsid w:val="00714656"/>
    <w:rsid w:val="00716E0B"/>
    <w:rsid w:val="007177DD"/>
    <w:rsid w:val="00732BBA"/>
    <w:rsid w:val="00762F1E"/>
    <w:rsid w:val="007778ED"/>
    <w:rsid w:val="00785204"/>
    <w:rsid w:val="00796FB8"/>
    <w:rsid w:val="007A7F4B"/>
    <w:rsid w:val="007B4B93"/>
    <w:rsid w:val="007C5474"/>
    <w:rsid w:val="008066C6"/>
    <w:rsid w:val="00813315"/>
    <w:rsid w:val="00855B07"/>
    <w:rsid w:val="00873B86"/>
    <w:rsid w:val="008931E3"/>
    <w:rsid w:val="00897F01"/>
    <w:rsid w:val="008A319C"/>
    <w:rsid w:val="008A6077"/>
    <w:rsid w:val="008B5A83"/>
    <w:rsid w:val="008D0DB9"/>
    <w:rsid w:val="008D3087"/>
    <w:rsid w:val="008E58E5"/>
    <w:rsid w:val="008F1659"/>
    <w:rsid w:val="009055E3"/>
    <w:rsid w:val="00917017"/>
    <w:rsid w:val="009249E2"/>
    <w:rsid w:val="0093217F"/>
    <w:rsid w:val="00937859"/>
    <w:rsid w:val="009438C1"/>
    <w:rsid w:val="00947008"/>
    <w:rsid w:val="00947EFC"/>
    <w:rsid w:val="0097213C"/>
    <w:rsid w:val="00975D9D"/>
    <w:rsid w:val="0098242D"/>
    <w:rsid w:val="00983E1F"/>
    <w:rsid w:val="009B3D53"/>
    <w:rsid w:val="009B52A4"/>
    <w:rsid w:val="009B68DA"/>
    <w:rsid w:val="009B7D01"/>
    <w:rsid w:val="009C63D9"/>
    <w:rsid w:val="009F5246"/>
    <w:rsid w:val="00A02332"/>
    <w:rsid w:val="00A14749"/>
    <w:rsid w:val="00A167AA"/>
    <w:rsid w:val="00A65CBA"/>
    <w:rsid w:val="00A65CBD"/>
    <w:rsid w:val="00A70149"/>
    <w:rsid w:val="00A75DC7"/>
    <w:rsid w:val="00A905F1"/>
    <w:rsid w:val="00AB46CF"/>
    <w:rsid w:val="00AE192E"/>
    <w:rsid w:val="00AE4A33"/>
    <w:rsid w:val="00AF1BF4"/>
    <w:rsid w:val="00AF33DA"/>
    <w:rsid w:val="00B019F9"/>
    <w:rsid w:val="00B06F9A"/>
    <w:rsid w:val="00B06FC2"/>
    <w:rsid w:val="00B120F3"/>
    <w:rsid w:val="00B20A0D"/>
    <w:rsid w:val="00B32BE7"/>
    <w:rsid w:val="00B40D98"/>
    <w:rsid w:val="00B438F7"/>
    <w:rsid w:val="00B44F15"/>
    <w:rsid w:val="00B56CC2"/>
    <w:rsid w:val="00B719C8"/>
    <w:rsid w:val="00B81C79"/>
    <w:rsid w:val="00B82556"/>
    <w:rsid w:val="00B828C4"/>
    <w:rsid w:val="00BA21C6"/>
    <w:rsid w:val="00BC136E"/>
    <w:rsid w:val="00BC7FC3"/>
    <w:rsid w:val="00BE11B2"/>
    <w:rsid w:val="00BE223A"/>
    <w:rsid w:val="00BF0028"/>
    <w:rsid w:val="00C144E3"/>
    <w:rsid w:val="00C23FE4"/>
    <w:rsid w:val="00C324A7"/>
    <w:rsid w:val="00C3475A"/>
    <w:rsid w:val="00C81368"/>
    <w:rsid w:val="00C81692"/>
    <w:rsid w:val="00C91D4D"/>
    <w:rsid w:val="00C94AA5"/>
    <w:rsid w:val="00CB7BED"/>
    <w:rsid w:val="00CC4CBE"/>
    <w:rsid w:val="00CF3DEE"/>
    <w:rsid w:val="00D053BF"/>
    <w:rsid w:val="00D17069"/>
    <w:rsid w:val="00D50A01"/>
    <w:rsid w:val="00D65E42"/>
    <w:rsid w:val="00D7779B"/>
    <w:rsid w:val="00D810E5"/>
    <w:rsid w:val="00D94839"/>
    <w:rsid w:val="00D9528F"/>
    <w:rsid w:val="00D95C66"/>
    <w:rsid w:val="00DB1579"/>
    <w:rsid w:val="00DD3ABC"/>
    <w:rsid w:val="00DD6745"/>
    <w:rsid w:val="00DE2081"/>
    <w:rsid w:val="00DE21FF"/>
    <w:rsid w:val="00DE3F91"/>
    <w:rsid w:val="00DE6843"/>
    <w:rsid w:val="00E02CCC"/>
    <w:rsid w:val="00E2764D"/>
    <w:rsid w:val="00E31404"/>
    <w:rsid w:val="00E31513"/>
    <w:rsid w:val="00E40D33"/>
    <w:rsid w:val="00E55EA1"/>
    <w:rsid w:val="00E664DF"/>
    <w:rsid w:val="00E6701F"/>
    <w:rsid w:val="00E67B96"/>
    <w:rsid w:val="00E94D37"/>
    <w:rsid w:val="00E94E55"/>
    <w:rsid w:val="00EC5748"/>
    <w:rsid w:val="00ED15E3"/>
    <w:rsid w:val="00ED5A8B"/>
    <w:rsid w:val="00EF04CF"/>
    <w:rsid w:val="00EF27F8"/>
    <w:rsid w:val="00EF71D6"/>
    <w:rsid w:val="00EF79E1"/>
    <w:rsid w:val="00F21080"/>
    <w:rsid w:val="00F37189"/>
    <w:rsid w:val="00F40788"/>
    <w:rsid w:val="00F45E57"/>
    <w:rsid w:val="00F71CD1"/>
    <w:rsid w:val="00F774CC"/>
    <w:rsid w:val="00F80EFD"/>
    <w:rsid w:val="00F962F4"/>
    <w:rsid w:val="00FA2223"/>
    <w:rsid w:val="00FC3EAC"/>
    <w:rsid w:val="00FC49C6"/>
    <w:rsid w:val="00FF1406"/>
    <w:rsid w:val="00FF6098"/>
    <w:rsid w:val="00FF6AD3"/>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8A6077"/>
    <w:rPr>
      <w:rFonts w:ascii="Times New Roman" w:eastAsia="Calibri" w:hAnsi="Times New Roman" w:cs="Times New Roman"/>
      <w:sz w:val="20"/>
      <w:szCs w:val="20"/>
    </w:rPr>
  </w:style>
  <w:style w:type="paragraph" w:styleId="Heading1">
    <w:name w:val="heading 1"/>
    <w:basedOn w:val="Normal"/>
    <w:next w:val="Normal"/>
    <w:link w:val="Heading1Char"/>
    <w:uiPriority w:val="9"/>
    <w:qFormat/>
    <w:rsid w:val="0033037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4A33"/>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link w:val="Heading-MainChar"/>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 w:val="24"/>
      <w:szCs w:val="24"/>
      <w:lang w:eastAsia="ja-JP"/>
    </w:rPr>
  </w:style>
  <w:style w:type="character" w:styleId="UnresolvedMention">
    <w:name w:val="Unresolved Mention"/>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character" w:customStyle="1" w:styleId="Heading2Char">
    <w:name w:val="Heading 2 Char"/>
    <w:basedOn w:val="DefaultParagraphFont"/>
    <w:link w:val="Heading2"/>
    <w:uiPriority w:val="9"/>
    <w:rsid w:val="00AE4A33"/>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897F01"/>
    <w:rPr>
      <w:sz w:val="16"/>
      <w:szCs w:val="16"/>
    </w:rPr>
  </w:style>
  <w:style w:type="paragraph" w:styleId="CommentText">
    <w:name w:val="annotation text"/>
    <w:basedOn w:val="Normal"/>
    <w:link w:val="CommentTextChar"/>
    <w:uiPriority w:val="99"/>
    <w:semiHidden/>
    <w:unhideWhenUsed/>
    <w:rsid w:val="00897F01"/>
  </w:style>
  <w:style w:type="character" w:customStyle="1" w:styleId="CommentTextChar">
    <w:name w:val="Comment Text Char"/>
    <w:basedOn w:val="DefaultParagraphFont"/>
    <w:link w:val="CommentText"/>
    <w:uiPriority w:val="99"/>
    <w:semiHidden/>
    <w:rsid w:val="00897F01"/>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97F01"/>
    <w:rPr>
      <w:b/>
      <w:bCs/>
    </w:rPr>
  </w:style>
  <w:style w:type="character" w:customStyle="1" w:styleId="CommentSubjectChar">
    <w:name w:val="Comment Subject Char"/>
    <w:basedOn w:val="CommentTextChar"/>
    <w:link w:val="CommentSubject"/>
    <w:uiPriority w:val="99"/>
    <w:semiHidden/>
    <w:rsid w:val="00897F01"/>
    <w:rPr>
      <w:rFonts w:ascii="Times New Roman" w:eastAsia="Calibri" w:hAnsi="Times New Roman" w:cs="Times New Roman"/>
      <w:b/>
      <w:bCs/>
      <w:sz w:val="20"/>
      <w:szCs w:val="20"/>
    </w:rPr>
  </w:style>
  <w:style w:type="paragraph" w:customStyle="1" w:styleId="EndNoteBibliographyTitle">
    <w:name w:val="EndNote Bibliography Title"/>
    <w:basedOn w:val="Normal"/>
    <w:link w:val="EndNoteBibliographyTitleChar"/>
    <w:rsid w:val="004E08AE"/>
    <w:pPr>
      <w:jc w:val="center"/>
    </w:pPr>
  </w:style>
  <w:style w:type="character" w:customStyle="1" w:styleId="Heading-MainChar">
    <w:name w:val="Heading-Main Char"/>
    <w:basedOn w:val="DefaultParagraphFont"/>
    <w:link w:val="Heading-Main"/>
    <w:rsid w:val="004E08AE"/>
    <w:rPr>
      <w:rFonts w:ascii="Times New Roman" w:eastAsia="Times New Roman" w:hAnsi="Times New Roman" w:cs="Times New Roman"/>
      <w:b/>
      <w:bCs/>
      <w:kern w:val="28"/>
    </w:rPr>
  </w:style>
  <w:style w:type="character" w:customStyle="1" w:styleId="EndNoteBibliographyTitleChar">
    <w:name w:val="EndNote Bibliography Title Char"/>
    <w:basedOn w:val="Heading-MainChar"/>
    <w:link w:val="EndNoteBibliographyTitle"/>
    <w:rsid w:val="004E08AE"/>
    <w:rPr>
      <w:rFonts w:ascii="Times New Roman" w:eastAsia="Calibri" w:hAnsi="Times New Roman" w:cs="Times New Roman"/>
      <w:b w:val="0"/>
      <w:bCs w:val="0"/>
      <w:kern w:val="28"/>
      <w:sz w:val="20"/>
      <w:szCs w:val="20"/>
    </w:rPr>
  </w:style>
  <w:style w:type="paragraph" w:customStyle="1" w:styleId="EndNoteBibliography">
    <w:name w:val="EndNote Bibliography"/>
    <w:basedOn w:val="Normal"/>
    <w:link w:val="EndNoteBibliographyChar"/>
    <w:rsid w:val="004E08AE"/>
  </w:style>
  <w:style w:type="character" w:customStyle="1" w:styleId="EndNoteBibliographyChar">
    <w:name w:val="EndNote Bibliography Char"/>
    <w:basedOn w:val="Heading-MainChar"/>
    <w:link w:val="EndNoteBibliography"/>
    <w:rsid w:val="004E08AE"/>
    <w:rPr>
      <w:rFonts w:ascii="Times New Roman" w:eastAsia="Calibri" w:hAnsi="Times New Roman" w:cs="Times New Roman"/>
      <w:b w:val="0"/>
      <w:bCs w:val="0"/>
      <w:kern w:val="28"/>
      <w:sz w:val="20"/>
      <w:szCs w:val="20"/>
    </w:rPr>
  </w:style>
  <w:style w:type="paragraph" w:customStyle="1" w:styleId="SMcaption">
    <w:name w:val="SM caption"/>
    <w:basedOn w:val="Normal"/>
    <w:qFormat/>
    <w:rsid w:val="00B06F9A"/>
    <w:rPr>
      <w:rFonts w:eastAsia="Times New Roman"/>
      <w:sz w:val="24"/>
    </w:rPr>
  </w:style>
  <w:style w:type="character" w:styleId="LineNumber">
    <w:name w:val="line number"/>
    <w:basedOn w:val="DefaultParagraphFont"/>
    <w:uiPriority w:val="99"/>
    <w:semiHidden/>
    <w:unhideWhenUsed/>
    <w:rsid w:val="002C7A69"/>
  </w:style>
  <w:style w:type="character" w:customStyle="1" w:styleId="apple-converted-space">
    <w:name w:val="apple-converted-space"/>
    <w:basedOn w:val="DefaultParagraphFont"/>
    <w:rsid w:val="00DE2081"/>
  </w:style>
  <w:style w:type="paragraph" w:styleId="Revision">
    <w:name w:val="Revision"/>
    <w:hidden/>
    <w:uiPriority w:val="99"/>
    <w:semiHidden/>
    <w:rsid w:val="00947008"/>
    <w:rPr>
      <w:rFonts w:ascii="Times New Roman" w:eastAsia="Calibri" w:hAnsi="Times New Roman" w:cs="Times New Roman"/>
      <w:sz w:val="20"/>
      <w:szCs w:val="20"/>
    </w:rPr>
  </w:style>
  <w:style w:type="character" w:customStyle="1" w:styleId="Heading1Char">
    <w:name w:val="Heading 1 Char"/>
    <w:basedOn w:val="DefaultParagraphFont"/>
    <w:link w:val="Heading1"/>
    <w:uiPriority w:val="9"/>
    <w:rsid w:val="00330371"/>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933438">
      <w:bodyDiv w:val="1"/>
      <w:marLeft w:val="0"/>
      <w:marRight w:val="0"/>
      <w:marTop w:val="0"/>
      <w:marBottom w:val="0"/>
      <w:divBdr>
        <w:top w:val="none" w:sz="0" w:space="0" w:color="auto"/>
        <w:left w:val="none" w:sz="0" w:space="0" w:color="auto"/>
        <w:bottom w:val="none" w:sz="0" w:space="0" w:color="auto"/>
        <w:right w:val="none" w:sz="0" w:space="0" w:color="auto"/>
      </w:divBdr>
    </w:div>
    <w:div w:id="21786778">
      <w:bodyDiv w:val="1"/>
      <w:marLeft w:val="0"/>
      <w:marRight w:val="0"/>
      <w:marTop w:val="0"/>
      <w:marBottom w:val="0"/>
      <w:divBdr>
        <w:top w:val="none" w:sz="0" w:space="0" w:color="auto"/>
        <w:left w:val="none" w:sz="0" w:space="0" w:color="auto"/>
        <w:bottom w:val="none" w:sz="0" w:space="0" w:color="auto"/>
        <w:right w:val="none" w:sz="0" w:space="0" w:color="auto"/>
      </w:divBdr>
    </w:div>
    <w:div w:id="21830912">
      <w:bodyDiv w:val="1"/>
      <w:marLeft w:val="0"/>
      <w:marRight w:val="0"/>
      <w:marTop w:val="0"/>
      <w:marBottom w:val="0"/>
      <w:divBdr>
        <w:top w:val="none" w:sz="0" w:space="0" w:color="auto"/>
        <w:left w:val="none" w:sz="0" w:space="0" w:color="auto"/>
        <w:bottom w:val="none" w:sz="0" w:space="0" w:color="auto"/>
        <w:right w:val="none" w:sz="0" w:space="0" w:color="auto"/>
      </w:divBdr>
    </w:div>
    <w:div w:id="26375455">
      <w:bodyDiv w:val="1"/>
      <w:marLeft w:val="0"/>
      <w:marRight w:val="0"/>
      <w:marTop w:val="0"/>
      <w:marBottom w:val="0"/>
      <w:divBdr>
        <w:top w:val="none" w:sz="0" w:space="0" w:color="auto"/>
        <w:left w:val="none" w:sz="0" w:space="0" w:color="auto"/>
        <w:bottom w:val="none" w:sz="0" w:space="0" w:color="auto"/>
        <w:right w:val="none" w:sz="0" w:space="0" w:color="auto"/>
      </w:divBdr>
    </w:div>
    <w:div w:id="28146271">
      <w:bodyDiv w:val="1"/>
      <w:marLeft w:val="0"/>
      <w:marRight w:val="0"/>
      <w:marTop w:val="0"/>
      <w:marBottom w:val="0"/>
      <w:divBdr>
        <w:top w:val="none" w:sz="0" w:space="0" w:color="auto"/>
        <w:left w:val="none" w:sz="0" w:space="0" w:color="auto"/>
        <w:bottom w:val="none" w:sz="0" w:space="0" w:color="auto"/>
        <w:right w:val="none" w:sz="0" w:space="0" w:color="auto"/>
      </w:divBdr>
    </w:div>
    <w:div w:id="35350439">
      <w:bodyDiv w:val="1"/>
      <w:marLeft w:val="0"/>
      <w:marRight w:val="0"/>
      <w:marTop w:val="0"/>
      <w:marBottom w:val="0"/>
      <w:divBdr>
        <w:top w:val="none" w:sz="0" w:space="0" w:color="auto"/>
        <w:left w:val="none" w:sz="0" w:space="0" w:color="auto"/>
        <w:bottom w:val="none" w:sz="0" w:space="0" w:color="auto"/>
        <w:right w:val="none" w:sz="0" w:space="0" w:color="auto"/>
      </w:divBdr>
    </w:div>
    <w:div w:id="35664941">
      <w:bodyDiv w:val="1"/>
      <w:marLeft w:val="0"/>
      <w:marRight w:val="0"/>
      <w:marTop w:val="0"/>
      <w:marBottom w:val="0"/>
      <w:divBdr>
        <w:top w:val="none" w:sz="0" w:space="0" w:color="auto"/>
        <w:left w:val="none" w:sz="0" w:space="0" w:color="auto"/>
        <w:bottom w:val="none" w:sz="0" w:space="0" w:color="auto"/>
        <w:right w:val="none" w:sz="0" w:space="0" w:color="auto"/>
      </w:divBdr>
    </w:div>
    <w:div w:id="61223013">
      <w:bodyDiv w:val="1"/>
      <w:marLeft w:val="0"/>
      <w:marRight w:val="0"/>
      <w:marTop w:val="0"/>
      <w:marBottom w:val="0"/>
      <w:divBdr>
        <w:top w:val="none" w:sz="0" w:space="0" w:color="auto"/>
        <w:left w:val="none" w:sz="0" w:space="0" w:color="auto"/>
        <w:bottom w:val="none" w:sz="0" w:space="0" w:color="auto"/>
        <w:right w:val="none" w:sz="0" w:space="0" w:color="auto"/>
      </w:divBdr>
    </w:div>
    <w:div w:id="107967797">
      <w:bodyDiv w:val="1"/>
      <w:marLeft w:val="0"/>
      <w:marRight w:val="0"/>
      <w:marTop w:val="0"/>
      <w:marBottom w:val="0"/>
      <w:divBdr>
        <w:top w:val="none" w:sz="0" w:space="0" w:color="auto"/>
        <w:left w:val="none" w:sz="0" w:space="0" w:color="auto"/>
        <w:bottom w:val="none" w:sz="0" w:space="0" w:color="auto"/>
        <w:right w:val="none" w:sz="0" w:space="0" w:color="auto"/>
      </w:divBdr>
    </w:div>
    <w:div w:id="110362757">
      <w:bodyDiv w:val="1"/>
      <w:marLeft w:val="0"/>
      <w:marRight w:val="0"/>
      <w:marTop w:val="0"/>
      <w:marBottom w:val="0"/>
      <w:divBdr>
        <w:top w:val="none" w:sz="0" w:space="0" w:color="auto"/>
        <w:left w:val="none" w:sz="0" w:space="0" w:color="auto"/>
        <w:bottom w:val="none" w:sz="0" w:space="0" w:color="auto"/>
        <w:right w:val="none" w:sz="0" w:space="0" w:color="auto"/>
      </w:divBdr>
    </w:div>
    <w:div w:id="127626404">
      <w:bodyDiv w:val="1"/>
      <w:marLeft w:val="0"/>
      <w:marRight w:val="0"/>
      <w:marTop w:val="0"/>
      <w:marBottom w:val="0"/>
      <w:divBdr>
        <w:top w:val="none" w:sz="0" w:space="0" w:color="auto"/>
        <w:left w:val="none" w:sz="0" w:space="0" w:color="auto"/>
        <w:bottom w:val="none" w:sz="0" w:space="0" w:color="auto"/>
        <w:right w:val="none" w:sz="0" w:space="0" w:color="auto"/>
      </w:divBdr>
    </w:div>
    <w:div w:id="150297654">
      <w:bodyDiv w:val="1"/>
      <w:marLeft w:val="0"/>
      <w:marRight w:val="0"/>
      <w:marTop w:val="0"/>
      <w:marBottom w:val="0"/>
      <w:divBdr>
        <w:top w:val="none" w:sz="0" w:space="0" w:color="auto"/>
        <w:left w:val="none" w:sz="0" w:space="0" w:color="auto"/>
        <w:bottom w:val="none" w:sz="0" w:space="0" w:color="auto"/>
        <w:right w:val="none" w:sz="0" w:space="0" w:color="auto"/>
      </w:divBdr>
    </w:div>
    <w:div w:id="165675714">
      <w:bodyDiv w:val="1"/>
      <w:marLeft w:val="0"/>
      <w:marRight w:val="0"/>
      <w:marTop w:val="0"/>
      <w:marBottom w:val="0"/>
      <w:divBdr>
        <w:top w:val="none" w:sz="0" w:space="0" w:color="auto"/>
        <w:left w:val="none" w:sz="0" w:space="0" w:color="auto"/>
        <w:bottom w:val="none" w:sz="0" w:space="0" w:color="auto"/>
        <w:right w:val="none" w:sz="0" w:space="0" w:color="auto"/>
      </w:divBdr>
    </w:div>
    <w:div w:id="173035331">
      <w:bodyDiv w:val="1"/>
      <w:marLeft w:val="0"/>
      <w:marRight w:val="0"/>
      <w:marTop w:val="0"/>
      <w:marBottom w:val="0"/>
      <w:divBdr>
        <w:top w:val="none" w:sz="0" w:space="0" w:color="auto"/>
        <w:left w:val="none" w:sz="0" w:space="0" w:color="auto"/>
        <w:bottom w:val="none" w:sz="0" w:space="0" w:color="auto"/>
        <w:right w:val="none" w:sz="0" w:space="0" w:color="auto"/>
      </w:divBdr>
    </w:div>
    <w:div w:id="180702416">
      <w:bodyDiv w:val="1"/>
      <w:marLeft w:val="0"/>
      <w:marRight w:val="0"/>
      <w:marTop w:val="0"/>
      <w:marBottom w:val="0"/>
      <w:divBdr>
        <w:top w:val="none" w:sz="0" w:space="0" w:color="auto"/>
        <w:left w:val="none" w:sz="0" w:space="0" w:color="auto"/>
        <w:bottom w:val="none" w:sz="0" w:space="0" w:color="auto"/>
        <w:right w:val="none" w:sz="0" w:space="0" w:color="auto"/>
      </w:divBdr>
    </w:div>
    <w:div w:id="183053370">
      <w:bodyDiv w:val="1"/>
      <w:marLeft w:val="0"/>
      <w:marRight w:val="0"/>
      <w:marTop w:val="0"/>
      <w:marBottom w:val="0"/>
      <w:divBdr>
        <w:top w:val="none" w:sz="0" w:space="0" w:color="auto"/>
        <w:left w:val="none" w:sz="0" w:space="0" w:color="auto"/>
        <w:bottom w:val="none" w:sz="0" w:space="0" w:color="auto"/>
        <w:right w:val="none" w:sz="0" w:space="0" w:color="auto"/>
      </w:divBdr>
    </w:div>
    <w:div w:id="193733494">
      <w:bodyDiv w:val="1"/>
      <w:marLeft w:val="0"/>
      <w:marRight w:val="0"/>
      <w:marTop w:val="0"/>
      <w:marBottom w:val="0"/>
      <w:divBdr>
        <w:top w:val="none" w:sz="0" w:space="0" w:color="auto"/>
        <w:left w:val="none" w:sz="0" w:space="0" w:color="auto"/>
        <w:bottom w:val="none" w:sz="0" w:space="0" w:color="auto"/>
        <w:right w:val="none" w:sz="0" w:space="0" w:color="auto"/>
      </w:divBdr>
    </w:div>
    <w:div w:id="201401885">
      <w:bodyDiv w:val="1"/>
      <w:marLeft w:val="0"/>
      <w:marRight w:val="0"/>
      <w:marTop w:val="0"/>
      <w:marBottom w:val="0"/>
      <w:divBdr>
        <w:top w:val="none" w:sz="0" w:space="0" w:color="auto"/>
        <w:left w:val="none" w:sz="0" w:space="0" w:color="auto"/>
        <w:bottom w:val="none" w:sz="0" w:space="0" w:color="auto"/>
        <w:right w:val="none" w:sz="0" w:space="0" w:color="auto"/>
      </w:divBdr>
    </w:div>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18170950">
      <w:bodyDiv w:val="1"/>
      <w:marLeft w:val="0"/>
      <w:marRight w:val="0"/>
      <w:marTop w:val="0"/>
      <w:marBottom w:val="0"/>
      <w:divBdr>
        <w:top w:val="none" w:sz="0" w:space="0" w:color="auto"/>
        <w:left w:val="none" w:sz="0" w:space="0" w:color="auto"/>
        <w:bottom w:val="none" w:sz="0" w:space="0" w:color="auto"/>
        <w:right w:val="none" w:sz="0" w:space="0" w:color="auto"/>
      </w:divBdr>
    </w:div>
    <w:div w:id="223954098">
      <w:bodyDiv w:val="1"/>
      <w:marLeft w:val="0"/>
      <w:marRight w:val="0"/>
      <w:marTop w:val="0"/>
      <w:marBottom w:val="0"/>
      <w:divBdr>
        <w:top w:val="none" w:sz="0" w:space="0" w:color="auto"/>
        <w:left w:val="none" w:sz="0" w:space="0" w:color="auto"/>
        <w:bottom w:val="none" w:sz="0" w:space="0" w:color="auto"/>
        <w:right w:val="none" w:sz="0" w:space="0" w:color="auto"/>
      </w:divBdr>
    </w:div>
    <w:div w:id="235821072">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247076686">
      <w:bodyDiv w:val="1"/>
      <w:marLeft w:val="0"/>
      <w:marRight w:val="0"/>
      <w:marTop w:val="0"/>
      <w:marBottom w:val="0"/>
      <w:divBdr>
        <w:top w:val="none" w:sz="0" w:space="0" w:color="auto"/>
        <w:left w:val="none" w:sz="0" w:space="0" w:color="auto"/>
        <w:bottom w:val="none" w:sz="0" w:space="0" w:color="auto"/>
        <w:right w:val="none" w:sz="0" w:space="0" w:color="auto"/>
      </w:divBdr>
    </w:div>
    <w:div w:id="247807415">
      <w:bodyDiv w:val="1"/>
      <w:marLeft w:val="0"/>
      <w:marRight w:val="0"/>
      <w:marTop w:val="0"/>
      <w:marBottom w:val="0"/>
      <w:divBdr>
        <w:top w:val="none" w:sz="0" w:space="0" w:color="auto"/>
        <w:left w:val="none" w:sz="0" w:space="0" w:color="auto"/>
        <w:bottom w:val="none" w:sz="0" w:space="0" w:color="auto"/>
        <w:right w:val="none" w:sz="0" w:space="0" w:color="auto"/>
      </w:divBdr>
    </w:div>
    <w:div w:id="252862033">
      <w:bodyDiv w:val="1"/>
      <w:marLeft w:val="0"/>
      <w:marRight w:val="0"/>
      <w:marTop w:val="0"/>
      <w:marBottom w:val="0"/>
      <w:divBdr>
        <w:top w:val="none" w:sz="0" w:space="0" w:color="auto"/>
        <w:left w:val="none" w:sz="0" w:space="0" w:color="auto"/>
        <w:bottom w:val="none" w:sz="0" w:space="0" w:color="auto"/>
        <w:right w:val="none" w:sz="0" w:space="0" w:color="auto"/>
      </w:divBdr>
    </w:div>
    <w:div w:id="273826962">
      <w:bodyDiv w:val="1"/>
      <w:marLeft w:val="0"/>
      <w:marRight w:val="0"/>
      <w:marTop w:val="0"/>
      <w:marBottom w:val="0"/>
      <w:divBdr>
        <w:top w:val="none" w:sz="0" w:space="0" w:color="auto"/>
        <w:left w:val="none" w:sz="0" w:space="0" w:color="auto"/>
        <w:bottom w:val="none" w:sz="0" w:space="0" w:color="auto"/>
        <w:right w:val="none" w:sz="0" w:space="0" w:color="auto"/>
      </w:divBdr>
    </w:div>
    <w:div w:id="278463095">
      <w:bodyDiv w:val="1"/>
      <w:marLeft w:val="0"/>
      <w:marRight w:val="0"/>
      <w:marTop w:val="0"/>
      <w:marBottom w:val="0"/>
      <w:divBdr>
        <w:top w:val="none" w:sz="0" w:space="0" w:color="auto"/>
        <w:left w:val="none" w:sz="0" w:space="0" w:color="auto"/>
        <w:bottom w:val="none" w:sz="0" w:space="0" w:color="auto"/>
        <w:right w:val="none" w:sz="0" w:space="0" w:color="auto"/>
      </w:divBdr>
    </w:div>
    <w:div w:id="282882098">
      <w:bodyDiv w:val="1"/>
      <w:marLeft w:val="0"/>
      <w:marRight w:val="0"/>
      <w:marTop w:val="0"/>
      <w:marBottom w:val="0"/>
      <w:divBdr>
        <w:top w:val="none" w:sz="0" w:space="0" w:color="auto"/>
        <w:left w:val="none" w:sz="0" w:space="0" w:color="auto"/>
        <w:bottom w:val="none" w:sz="0" w:space="0" w:color="auto"/>
        <w:right w:val="none" w:sz="0" w:space="0" w:color="auto"/>
      </w:divBdr>
    </w:div>
    <w:div w:id="286005664">
      <w:bodyDiv w:val="1"/>
      <w:marLeft w:val="0"/>
      <w:marRight w:val="0"/>
      <w:marTop w:val="0"/>
      <w:marBottom w:val="0"/>
      <w:divBdr>
        <w:top w:val="none" w:sz="0" w:space="0" w:color="auto"/>
        <w:left w:val="none" w:sz="0" w:space="0" w:color="auto"/>
        <w:bottom w:val="none" w:sz="0" w:space="0" w:color="auto"/>
        <w:right w:val="none" w:sz="0" w:space="0" w:color="auto"/>
      </w:divBdr>
    </w:div>
    <w:div w:id="305860198">
      <w:bodyDiv w:val="1"/>
      <w:marLeft w:val="0"/>
      <w:marRight w:val="0"/>
      <w:marTop w:val="0"/>
      <w:marBottom w:val="0"/>
      <w:divBdr>
        <w:top w:val="none" w:sz="0" w:space="0" w:color="auto"/>
        <w:left w:val="none" w:sz="0" w:space="0" w:color="auto"/>
        <w:bottom w:val="none" w:sz="0" w:space="0" w:color="auto"/>
        <w:right w:val="none" w:sz="0" w:space="0" w:color="auto"/>
      </w:divBdr>
    </w:div>
    <w:div w:id="331221022">
      <w:bodyDiv w:val="1"/>
      <w:marLeft w:val="0"/>
      <w:marRight w:val="0"/>
      <w:marTop w:val="0"/>
      <w:marBottom w:val="0"/>
      <w:divBdr>
        <w:top w:val="none" w:sz="0" w:space="0" w:color="auto"/>
        <w:left w:val="none" w:sz="0" w:space="0" w:color="auto"/>
        <w:bottom w:val="none" w:sz="0" w:space="0" w:color="auto"/>
        <w:right w:val="none" w:sz="0" w:space="0" w:color="auto"/>
      </w:divBdr>
    </w:div>
    <w:div w:id="337193464">
      <w:bodyDiv w:val="1"/>
      <w:marLeft w:val="0"/>
      <w:marRight w:val="0"/>
      <w:marTop w:val="0"/>
      <w:marBottom w:val="0"/>
      <w:divBdr>
        <w:top w:val="none" w:sz="0" w:space="0" w:color="auto"/>
        <w:left w:val="none" w:sz="0" w:space="0" w:color="auto"/>
        <w:bottom w:val="none" w:sz="0" w:space="0" w:color="auto"/>
        <w:right w:val="none" w:sz="0" w:space="0" w:color="auto"/>
      </w:divBdr>
    </w:div>
    <w:div w:id="337390715">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48533185">
      <w:bodyDiv w:val="1"/>
      <w:marLeft w:val="0"/>
      <w:marRight w:val="0"/>
      <w:marTop w:val="0"/>
      <w:marBottom w:val="0"/>
      <w:divBdr>
        <w:top w:val="none" w:sz="0" w:space="0" w:color="auto"/>
        <w:left w:val="none" w:sz="0" w:space="0" w:color="auto"/>
        <w:bottom w:val="none" w:sz="0" w:space="0" w:color="auto"/>
        <w:right w:val="none" w:sz="0" w:space="0" w:color="auto"/>
      </w:divBdr>
    </w:div>
    <w:div w:id="371662295">
      <w:bodyDiv w:val="1"/>
      <w:marLeft w:val="0"/>
      <w:marRight w:val="0"/>
      <w:marTop w:val="0"/>
      <w:marBottom w:val="0"/>
      <w:divBdr>
        <w:top w:val="none" w:sz="0" w:space="0" w:color="auto"/>
        <w:left w:val="none" w:sz="0" w:space="0" w:color="auto"/>
        <w:bottom w:val="none" w:sz="0" w:space="0" w:color="auto"/>
        <w:right w:val="none" w:sz="0" w:space="0" w:color="auto"/>
      </w:divBdr>
    </w:div>
    <w:div w:id="376441803">
      <w:bodyDiv w:val="1"/>
      <w:marLeft w:val="0"/>
      <w:marRight w:val="0"/>
      <w:marTop w:val="0"/>
      <w:marBottom w:val="0"/>
      <w:divBdr>
        <w:top w:val="none" w:sz="0" w:space="0" w:color="auto"/>
        <w:left w:val="none" w:sz="0" w:space="0" w:color="auto"/>
        <w:bottom w:val="none" w:sz="0" w:space="0" w:color="auto"/>
        <w:right w:val="none" w:sz="0" w:space="0" w:color="auto"/>
      </w:divBdr>
    </w:div>
    <w:div w:id="386417277">
      <w:bodyDiv w:val="1"/>
      <w:marLeft w:val="0"/>
      <w:marRight w:val="0"/>
      <w:marTop w:val="0"/>
      <w:marBottom w:val="0"/>
      <w:divBdr>
        <w:top w:val="none" w:sz="0" w:space="0" w:color="auto"/>
        <w:left w:val="none" w:sz="0" w:space="0" w:color="auto"/>
        <w:bottom w:val="none" w:sz="0" w:space="0" w:color="auto"/>
        <w:right w:val="none" w:sz="0" w:space="0" w:color="auto"/>
      </w:divBdr>
    </w:div>
    <w:div w:id="413744503">
      <w:bodyDiv w:val="1"/>
      <w:marLeft w:val="0"/>
      <w:marRight w:val="0"/>
      <w:marTop w:val="0"/>
      <w:marBottom w:val="0"/>
      <w:divBdr>
        <w:top w:val="none" w:sz="0" w:space="0" w:color="auto"/>
        <w:left w:val="none" w:sz="0" w:space="0" w:color="auto"/>
        <w:bottom w:val="none" w:sz="0" w:space="0" w:color="auto"/>
        <w:right w:val="none" w:sz="0" w:space="0" w:color="auto"/>
      </w:divBdr>
    </w:div>
    <w:div w:id="424611956">
      <w:bodyDiv w:val="1"/>
      <w:marLeft w:val="0"/>
      <w:marRight w:val="0"/>
      <w:marTop w:val="0"/>
      <w:marBottom w:val="0"/>
      <w:divBdr>
        <w:top w:val="none" w:sz="0" w:space="0" w:color="auto"/>
        <w:left w:val="none" w:sz="0" w:space="0" w:color="auto"/>
        <w:bottom w:val="none" w:sz="0" w:space="0" w:color="auto"/>
        <w:right w:val="none" w:sz="0" w:space="0" w:color="auto"/>
      </w:divBdr>
    </w:div>
    <w:div w:id="428089390">
      <w:bodyDiv w:val="1"/>
      <w:marLeft w:val="0"/>
      <w:marRight w:val="0"/>
      <w:marTop w:val="0"/>
      <w:marBottom w:val="0"/>
      <w:divBdr>
        <w:top w:val="none" w:sz="0" w:space="0" w:color="auto"/>
        <w:left w:val="none" w:sz="0" w:space="0" w:color="auto"/>
        <w:bottom w:val="none" w:sz="0" w:space="0" w:color="auto"/>
        <w:right w:val="none" w:sz="0" w:space="0" w:color="auto"/>
      </w:divBdr>
    </w:div>
    <w:div w:id="440956301">
      <w:bodyDiv w:val="1"/>
      <w:marLeft w:val="0"/>
      <w:marRight w:val="0"/>
      <w:marTop w:val="0"/>
      <w:marBottom w:val="0"/>
      <w:divBdr>
        <w:top w:val="none" w:sz="0" w:space="0" w:color="auto"/>
        <w:left w:val="none" w:sz="0" w:space="0" w:color="auto"/>
        <w:bottom w:val="none" w:sz="0" w:space="0" w:color="auto"/>
        <w:right w:val="none" w:sz="0" w:space="0" w:color="auto"/>
      </w:divBdr>
    </w:div>
    <w:div w:id="449015039">
      <w:bodyDiv w:val="1"/>
      <w:marLeft w:val="0"/>
      <w:marRight w:val="0"/>
      <w:marTop w:val="0"/>
      <w:marBottom w:val="0"/>
      <w:divBdr>
        <w:top w:val="none" w:sz="0" w:space="0" w:color="auto"/>
        <w:left w:val="none" w:sz="0" w:space="0" w:color="auto"/>
        <w:bottom w:val="none" w:sz="0" w:space="0" w:color="auto"/>
        <w:right w:val="none" w:sz="0" w:space="0" w:color="auto"/>
      </w:divBdr>
    </w:div>
    <w:div w:id="459541489">
      <w:bodyDiv w:val="1"/>
      <w:marLeft w:val="0"/>
      <w:marRight w:val="0"/>
      <w:marTop w:val="0"/>
      <w:marBottom w:val="0"/>
      <w:divBdr>
        <w:top w:val="none" w:sz="0" w:space="0" w:color="auto"/>
        <w:left w:val="none" w:sz="0" w:space="0" w:color="auto"/>
        <w:bottom w:val="none" w:sz="0" w:space="0" w:color="auto"/>
        <w:right w:val="none" w:sz="0" w:space="0" w:color="auto"/>
      </w:divBdr>
    </w:div>
    <w:div w:id="459808444">
      <w:bodyDiv w:val="1"/>
      <w:marLeft w:val="0"/>
      <w:marRight w:val="0"/>
      <w:marTop w:val="0"/>
      <w:marBottom w:val="0"/>
      <w:divBdr>
        <w:top w:val="none" w:sz="0" w:space="0" w:color="auto"/>
        <w:left w:val="none" w:sz="0" w:space="0" w:color="auto"/>
        <w:bottom w:val="none" w:sz="0" w:space="0" w:color="auto"/>
        <w:right w:val="none" w:sz="0" w:space="0" w:color="auto"/>
      </w:divBdr>
    </w:div>
    <w:div w:id="467404525">
      <w:bodyDiv w:val="1"/>
      <w:marLeft w:val="0"/>
      <w:marRight w:val="0"/>
      <w:marTop w:val="0"/>
      <w:marBottom w:val="0"/>
      <w:divBdr>
        <w:top w:val="none" w:sz="0" w:space="0" w:color="auto"/>
        <w:left w:val="none" w:sz="0" w:space="0" w:color="auto"/>
        <w:bottom w:val="none" w:sz="0" w:space="0" w:color="auto"/>
        <w:right w:val="none" w:sz="0" w:space="0" w:color="auto"/>
      </w:divBdr>
    </w:div>
    <w:div w:id="472793393">
      <w:bodyDiv w:val="1"/>
      <w:marLeft w:val="0"/>
      <w:marRight w:val="0"/>
      <w:marTop w:val="0"/>
      <w:marBottom w:val="0"/>
      <w:divBdr>
        <w:top w:val="none" w:sz="0" w:space="0" w:color="auto"/>
        <w:left w:val="none" w:sz="0" w:space="0" w:color="auto"/>
        <w:bottom w:val="none" w:sz="0" w:space="0" w:color="auto"/>
        <w:right w:val="none" w:sz="0" w:space="0" w:color="auto"/>
      </w:divBdr>
    </w:div>
    <w:div w:id="482280537">
      <w:bodyDiv w:val="1"/>
      <w:marLeft w:val="0"/>
      <w:marRight w:val="0"/>
      <w:marTop w:val="0"/>
      <w:marBottom w:val="0"/>
      <w:divBdr>
        <w:top w:val="none" w:sz="0" w:space="0" w:color="auto"/>
        <w:left w:val="none" w:sz="0" w:space="0" w:color="auto"/>
        <w:bottom w:val="none" w:sz="0" w:space="0" w:color="auto"/>
        <w:right w:val="none" w:sz="0" w:space="0" w:color="auto"/>
      </w:divBdr>
    </w:div>
    <w:div w:id="500003547">
      <w:bodyDiv w:val="1"/>
      <w:marLeft w:val="0"/>
      <w:marRight w:val="0"/>
      <w:marTop w:val="0"/>
      <w:marBottom w:val="0"/>
      <w:divBdr>
        <w:top w:val="none" w:sz="0" w:space="0" w:color="auto"/>
        <w:left w:val="none" w:sz="0" w:space="0" w:color="auto"/>
        <w:bottom w:val="none" w:sz="0" w:space="0" w:color="auto"/>
        <w:right w:val="none" w:sz="0" w:space="0" w:color="auto"/>
      </w:divBdr>
    </w:div>
    <w:div w:id="504055384">
      <w:bodyDiv w:val="1"/>
      <w:marLeft w:val="0"/>
      <w:marRight w:val="0"/>
      <w:marTop w:val="0"/>
      <w:marBottom w:val="0"/>
      <w:divBdr>
        <w:top w:val="none" w:sz="0" w:space="0" w:color="auto"/>
        <w:left w:val="none" w:sz="0" w:space="0" w:color="auto"/>
        <w:bottom w:val="none" w:sz="0" w:space="0" w:color="auto"/>
        <w:right w:val="none" w:sz="0" w:space="0" w:color="auto"/>
      </w:divBdr>
    </w:div>
    <w:div w:id="508447203">
      <w:bodyDiv w:val="1"/>
      <w:marLeft w:val="0"/>
      <w:marRight w:val="0"/>
      <w:marTop w:val="0"/>
      <w:marBottom w:val="0"/>
      <w:divBdr>
        <w:top w:val="none" w:sz="0" w:space="0" w:color="auto"/>
        <w:left w:val="none" w:sz="0" w:space="0" w:color="auto"/>
        <w:bottom w:val="none" w:sz="0" w:space="0" w:color="auto"/>
        <w:right w:val="none" w:sz="0" w:space="0" w:color="auto"/>
      </w:divBdr>
    </w:div>
    <w:div w:id="536165035">
      <w:bodyDiv w:val="1"/>
      <w:marLeft w:val="0"/>
      <w:marRight w:val="0"/>
      <w:marTop w:val="0"/>
      <w:marBottom w:val="0"/>
      <w:divBdr>
        <w:top w:val="none" w:sz="0" w:space="0" w:color="auto"/>
        <w:left w:val="none" w:sz="0" w:space="0" w:color="auto"/>
        <w:bottom w:val="none" w:sz="0" w:space="0" w:color="auto"/>
        <w:right w:val="none" w:sz="0" w:space="0" w:color="auto"/>
      </w:divBdr>
    </w:div>
    <w:div w:id="542450067">
      <w:bodyDiv w:val="1"/>
      <w:marLeft w:val="0"/>
      <w:marRight w:val="0"/>
      <w:marTop w:val="0"/>
      <w:marBottom w:val="0"/>
      <w:divBdr>
        <w:top w:val="none" w:sz="0" w:space="0" w:color="auto"/>
        <w:left w:val="none" w:sz="0" w:space="0" w:color="auto"/>
        <w:bottom w:val="none" w:sz="0" w:space="0" w:color="auto"/>
        <w:right w:val="none" w:sz="0" w:space="0" w:color="auto"/>
      </w:divBdr>
    </w:div>
    <w:div w:id="544030454">
      <w:bodyDiv w:val="1"/>
      <w:marLeft w:val="0"/>
      <w:marRight w:val="0"/>
      <w:marTop w:val="0"/>
      <w:marBottom w:val="0"/>
      <w:divBdr>
        <w:top w:val="none" w:sz="0" w:space="0" w:color="auto"/>
        <w:left w:val="none" w:sz="0" w:space="0" w:color="auto"/>
        <w:bottom w:val="none" w:sz="0" w:space="0" w:color="auto"/>
        <w:right w:val="none" w:sz="0" w:space="0" w:color="auto"/>
      </w:divBdr>
    </w:div>
    <w:div w:id="545332366">
      <w:bodyDiv w:val="1"/>
      <w:marLeft w:val="0"/>
      <w:marRight w:val="0"/>
      <w:marTop w:val="0"/>
      <w:marBottom w:val="0"/>
      <w:divBdr>
        <w:top w:val="none" w:sz="0" w:space="0" w:color="auto"/>
        <w:left w:val="none" w:sz="0" w:space="0" w:color="auto"/>
        <w:bottom w:val="none" w:sz="0" w:space="0" w:color="auto"/>
        <w:right w:val="none" w:sz="0" w:space="0" w:color="auto"/>
      </w:divBdr>
    </w:div>
    <w:div w:id="551578931">
      <w:bodyDiv w:val="1"/>
      <w:marLeft w:val="0"/>
      <w:marRight w:val="0"/>
      <w:marTop w:val="0"/>
      <w:marBottom w:val="0"/>
      <w:divBdr>
        <w:top w:val="none" w:sz="0" w:space="0" w:color="auto"/>
        <w:left w:val="none" w:sz="0" w:space="0" w:color="auto"/>
        <w:bottom w:val="none" w:sz="0" w:space="0" w:color="auto"/>
        <w:right w:val="none" w:sz="0" w:space="0" w:color="auto"/>
      </w:divBdr>
    </w:div>
    <w:div w:id="564416591">
      <w:bodyDiv w:val="1"/>
      <w:marLeft w:val="0"/>
      <w:marRight w:val="0"/>
      <w:marTop w:val="0"/>
      <w:marBottom w:val="0"/>
      <w:divBdr>
        <w:top w:val="none" w:sz="0" w:space="0" w:color="auto"/>
        <w:left w:val="none" w:sz="0" w:space="0" w:color="auto"/>
        <w:bottom w:val="none" w:sz="0" w:space="0" w:color="auto"/>
        <w:right w:val="none" w:sz="0" w:space="0" w:color="auto"/>
      </w:divBdr>
    </w:div>
    <w:div w:id="569115851">
      <w:bodyDiv w:val="1"/>
      <w:marLeft w:val="0"/>
      <w:marRight w:val="0"/>
      <w:marTop w:val="0"/>
      <w:marBottom w:val="0"/>
      <w:divBdr>
        <w:top w:val="none" w:sz="0" w:space="0" w:color="auto"/>
        <w:left w:val="none" w:sz="0" w:space="0" w:color="auto"/>
        <w:bottom w:val="none" w:sz="0" w:space="0" w:color="auto"/>
        <w:right w:val="none" w:sz="0" w:space="0" w:color="auto"/>
      </w:divBdr>
    </w:div>
    <w:div w:id="577786187">
      <w:bodyDiv w:val="1"/>
      <w:marLeft w:val="0"/>
      <w:marRight w:val="0"/>
      <w:marTop w:val="0"/>
      <w:marBottom w:val="0"/>
      <w:divBdr>
        <w:top w:val="none" w:sz="0" w:space="0" w:color="auto"/>
        <w:left w:val="none" w:sz="0" w:space="0" w:color="auto"/>
        <w:bottom w:val="none" w:sz="0" w:space="0" w:color="auto"/>
        <w:right w:val="none" w:sz="0" w:space="0" w:color="auto"/>
      </w:divBdr>
    </w:div>
    <w:div w:id="585306625">
      <w:bodyDiv w:val="1"/>
      <w:marLeft w:val="0"/>
      <w:marRight w:val="0"/>
      <w:marTop w:val="0"/>
      <w:marBottom w:val="0"/>
      <w:divBdr>
        <w:top w:val="none" w:sz="0" w:space="0" w:color="auto"/>
        <w:left w:val="none" w:sz="0" w:space="0" w:color="auto"/>
        <w:bottom w:val="none" w:sz="0" w:space="0" w:color="auto"/>
        <w:right w:val="none" w:sz="0" w:space="0" w:color="auto"/>
      </w:divBdr>
    </w:div>
    <w:div w:id="606084582">
      <w:bodyDiv w:val="1"/>
      <w:marLeft w:val="0"/>
      <w:marRight w:val="0"/>
      <w:marTop w:val="0"/>
      <w:marBottom w:val="0"/>
      <w:divBdr>
        <w:top w:val="none" w:sz="0" w:space="0" w:color="auto"/>
        <w:left w:val="none" w:sz="0" w:space="0" w:color="auto"/>
        <w:bottom w:val="none" w:sz="0" w:space="0" w:color="auto"/>
        <w:right w:val="none" w:sz="0" w:space="0" w:color="auto"/>
      </w:divBdr>
    </w:div>
    <w:div w:id="623390799">
      <w:bodyDiv w:val="1"/>
      <w:marLeft w:val="0"/>
      <w:marRight w:val="0"/>
      <w:marTop w:val="0"/>
      <w:marBottom w:val="0"/>
      <w:divBdr>
        <w:top w:val="none" w:sz="0" w:space="0" w:color="auto"/>
        <w:left w:val="none" w:sz="0" w:space="0" w:color="auto"/>
        <w:bottom w:val="none" w:sz="0" w:space="0" w:color="auto"/>
        <w:right w:val="none" w:sz="0" w:space="0" w:color="auto"/>
      </w:divBdr>
    </w:div>
    <w:div w:id="625279234">
      <w:bodyDiv w:val="1"/>
      <w:marLeft w:val="0"/>
      <w:marRight w:val="0"/>
      <w:marTop w:val="0"/>
      <w:marBottom w:val="0"/>
      <w:divBdr>
        <w:top w:val="none" w:sz="0" w:space="0" w:color="auto"/>
        <w:left w:val="none" w:sz="0" w:space="0" w:color="auto"/>
        <w:bottom w:val="none" w:sz="0" w:space="0" w:color="auto"/>
        <w:right w:val="none" w:sz="0" w:space="0" w:color="auto"/>
      </w:divBdr>
    </w:div>
    <w:div w:id="645281310">
      <w:bodyDiv w:val="1"/>
      <w:marLeft w:val="0"/>
      <w:marRight w:val="0"/>
      <w:marTop w:val="0"/>
      <w:marBottom w:val="0"/>
      <w:divBdr>
        <w:top w:val="none" w:sz="0" w:space="0" w:color="auto"/>
        <w:left w:val="none" w:sz="0" w:space="0" w:color="auto"/>
        <w:bottom w:val="none" w:sz="0" w:space="0" w:color="auto"/>
        <w:right w:val="none" w:sz="0" w:space="0" w:color="auto"/>
      </w:divBdr>
    </w:div>
    <w:div w:id="673340849">
      <w:bodyDiv w:val="1"/>
      <w:marLeft w:val="0"/>
      <w:marRight w:val="0"/>
      <w:marTop w:val="0"/>
      <w:marBottom w:val="0"/>
      <w:divBdr>
        <w:top w:val="none" w:sz="0" w:space="0" w:color="auto"/>
        <w:left w:val="none" w:sz="0" w:space="0" w:color="auto"/>
        <w:bottom w:val="none" w:sz="0" w:space="0" w:color="auto"/>
        <w:right w:val="none" w:sz="0" w:space="0" w:color="auto"/>
      </w:divBdr>
    </w:div>
    <w:div w:id="676277161">
      <w:bodyDiv w:val="1"/>
      <w:marLeft w:val="0"/>
      <w:marRight w:val="0"/>
      <w:marTop w:val="0"/>
      <w:marBottom w:val="0"/>
      <w:divBdr>
        <w:top w:val="none" w:sz="0" w:space="0" w:color="auto"/>
        <w:left w:val="none" w:sz="0" w:space="0" w:color="auto"/>
        <w:bottom w:val="none" w:sz="0" w:space="0" w:color="auto"/>
        <w:right w:val="none" w:sz="0" w:space="0" w:color="auto"/>
      </w:divBdr>
    </w:div>
    <w:div w:id="680815008">
      <w:bodyDiv w:val="1"/>
      <w:marLeft w:val="0"/>
      <w:marRight w:val="0"/>
      <w:marTop w:val="0"/>
      <w:marBottom w:val="0"/>
      <w:divBdr>
        <w:top w:val="none" w:sz="0" w:space="0" w:color="auto"/>
        <w:left w:val="none" w:sz="0" w:space="0" w:color="auto"/>
        <w:bottom w:val="none" w:sz="0" w:space="0" w:color="auto"/>
        <w:right w:val="none" w:sz="0" w:space="0" w:color="auto"/>
      </w:divBdr>
    </w:div>
    <w:div w:id="686561673">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705835859">
      <w:bodyDiv w:val="1"/>
      <w:marLeft w:val="0"/>
      <w:marRight w:val="0"/>
      <w:marTop w:val="0"/>
      <w:marBottom w:val="0"/>
      <w:divBdr>
        <w:top w:val="none" w:sz="0" w:space="0" w:color="auto"/>
        <w:left w:val="none" w:sz="0" w:space="0" w:color="auto"/>
        <w:bottom w:val="none" w:sz="0" w:space="0" w:color="auto"/>
        <w:right w:val="none" w:sz="0" w:space="0" w:color="auto"/>
      </w:divBdr>
    </w:div>
    <w:div w:id="719475385">
      <w:bodyDiv w:val="1"/>
      <w:marLeft w:val="0"/>
      <w:marRight w:val="0"/>
      <w:marTop w:val="0"/>
      <w:marBottom w:val="0"/>
      <w:divBdr>
        <w:top w:val="none" w:sz="0" w:space="0" w:color="auto"/>
        <w:left w:val="none" w:sz="0" w:space="0" w:color="auto"/>
        <w:bottom w:val="none" w:sz="0" w:space="0" w:color="auto"/>
        <w:right w:val="none" w:sz="0" w:space="0" w:color="auto"/>
      </w:divBdr>
    </w:div>
    <w:div w:id="721055537">
      <w:bodyDiv w:val="1"/>
      <w:marLeft w:val="0"/>
      <w:marRight w:val="0"/>
      <w:marTop w:val="0"/>
      <w:marBottom w:val="0"/>
      <w:divBdr>
        <w:top w:val="none" w:sz="0" w:space="0" w:color="auto"/>
        <w:left w:val="none" w:sz="0" w:space="0" w:color="auto"/>
        <w:bottom w:val="none" w:sz="0" w:space="0" w:color="auto"/>
        <w:right w:val="none" w:sz="0" w:space="0" w:color="auto"/>
      </w:divBdr>
    </w:div>
    <w:div w:id="726760493">
      <w:bodyDiv w:val="1"/>
      <w:marLeft w:val="0"/>
      <w:marRight w:val="0"/>
      <w:marTop w:val="0"/>
      <w:marBottom w:val="0"/>
      <w:divBdr>
        <w:top w:val="none" w:sz="0" w:space="0" w:color="auto"/>
        <w:left w:val="none" w:sz="0" w:space="0" w:color="auto"/>
        <w:bottom w:val="none" w:sz="0" w:space="0" w:color="auto"/>
        <w:right w:val="none" w:sz="0" w:space="0" w:color="auto"/>
      </w:divBdr>
    </w:div>
    <w:div w:id="727846850">
      <w:bodyDiv w:val="1"/>
      <w:marLeft w:val="0"/>
      <w:marRight w:val="0"/>
      <w:marTop w:val="0"/>
      <w:marBottom w:val="0"/>
      <w:divBdr>
        <w:top w:val="none" w:sz="0" w:space="0" w:color="auto"/>
        <w:left w:val="none" w:sz="0" w:space="0" w:color="auto"/>
        <w:bottom w:val="none" w:sz="0" w:space="0" w:color="auto"/>
        <w:right w:val="none" w:sz="0" w:space="0" w:color="auto"/>
      </w:divBdr>
    </w:div>
    <w:div w:id="762725471">
      <w:bodyDiv w:val="1"/>
      <w:marLeft w:val="0"/>
      <w:marRight w:val="0"/>
      <w:marTop w:val="0"/>
      <w:marBottom w:val="0"/>
      <w:divBdr>
        <w:top w:val="none" w:sz="0" w:space="0" w:color="auto"/>
        <w:left w:val="none" w:sz="0" w:space="0" w:color="auto"/>
        <w:bottom w:val="none" w:sz="0" w:space="0" w:color="auto"/>
        <w:right w:val="none" w:sz="0" w:space="0" w:color="auto"/>
      </w:divBdr>
    </w:div>
    <w:div w:id="763964045">
      <w:bodyDiv w:val="1"/>
      <w:marLeft w:val="0"/>
      <w:marRight w:val="0"/>
      <w:marTop w:val="0"/>
      <w:marBottom w:val="0"/>
      <w:divBdr>
        <w:top w:val="none" w:sz="0" w:space="0" w:color="auto"/>
        <w:left w:val="none" w:sz="0" w:space="0" w:color="auto"/>
        <w:bottom w:val="none" w:sz="0" w:space="0" w:color="auto"/>
        <w:right w:val="none" w:sz="0" w:space="0" w:color="auto"/>
      </w:divBdr>
    </w:div>
    <w:div w:id="788207692">
      <w:bodyDiv w:val="1"/>
      <w:marLeft w:val="0"/>
      <w:marRight w:val="0"/>
      <w:marTop w:val="0"/>
      <w:marBottom w:val="0"/>
      <w:divBdr>
        <w:top w:val="none" w:sz="0" w:space="0" w:color="auto"/>
        <w:left w:val="none" w:sz="0" w:space="0" w:color="auto"/>
        <w:bottom w:val="none" w:sz="0" w:space="0" w:color="auto"/>
        <w:right w:val="none" w:sz="0" w:space="0" w:color="auto"/>
      </w:divBdr>
    </w:div>
    <w:div w:id="812331531">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14028411">
      <w:bodyDiv w:val="1"/>
      <w:marLeft w:val="0"/>
      <w:marRight w:val="0"/>
      <w:marTop w:val="0"/>
      <w:marBottom w:val="0"/>
      <w:divBdr>
        <w:top w:val="none" w:sz="0" w:space="0" w:color="auto"/>
        <w:left w:val="none" w:sz="0" w:space="0" w:color="auto"/>
        <w:bottom w:val="none" w:sz="0" w:space="0" w:color="auto"/>
        <w:right w:val="none" w:sz="0" w:space="0" w:color="auto"/>
      </w:divBdr>
    </w:div>
    <w:div w:id="837228511">
      <w:bodyDiv w:val="1"/>
      <w:marLeft w:val="0"/>
      <w:marRight w:val="0"/>
      <w:marTop w:val="0"/>
      <w:marBottom w:val="0"/>
      <w:divBdr>
        <w:top w:val="none" w:sz="0" w:space="0" w:color="auto"/>
        <w:left w:val="none" w:sz="0" w:space="0" w:color="auto"/>
        <w:bottom w:val="none" w:sz="0" w:space="0" w:color="auto"/>
        <w:right w:val="none" w:sz="0" w:space="0" w:color="auto"/>
      </w:divBdr>
    </w:div>
    <w:div w:id="854465265">
      <w:bodyDiv w:val="1"/>
      <w:marLeft w:val="0"/>
      <w:marRight w:val="0"/>
      <w:marTop w:val="0"/>
      <w:marBottom w:val="0"/>
      <w:divBdr>
        <w:top w:val="none" w:sz="0" w:space="0" w:color="auto"/>
        <w:left w:val="none" w:sz="0" w:space="0" w:color="auto"/>
        <w:bottom w:val="none" w:sz="0" w:space="0" w:color="auto"/>
        <w:right w:val="none" w:sz="0" w:space="0" w:color="auto"/>
      </w:divBdr>
    </w:div>
    <w:div w:id="854656746">
      <w:bodyDiv w:val="1"/>
      <w:marLeft w:val="0"/>
      <w:marRight w:val="0"/>
      <w:marTop w:val="0"/>
      <w:marBottom w:val="0"/>
      <w:divBdr>
        <w:top w:val="none" w:sz="0" w:space="0" w:color="auto"/>
        <w:left w:val="none" w:sz="0" w:space="0" w:color="auto"/>
        <w:bottom w:val="none" w:sz="0" w:space="0" w:color="auto"/>
        <w:right w:val="none" w:sz="0" w:space="0" w:color="auto"/>
      </w:divBdr>
    </w:div>
    <w:div w:id="855118625">
      <w:bodyDiv w:val="1"/>
      <w:marLeft w:val="0"/>
      <w:marRight w:val="0"/>
      <w:marTop w:val="0"/>
      <w:marBottom w:val="0"/>
      <w:divBdr>
        <w:top w:val="none" w:sz="0" w:space="0" w:color="auto"/>
        <w:left w:val="none" w:sz="0" w:space="0" w:color="auto"/>
        <w:bottom w:val="none" w:sz="0" w:space="0" w:color="auto"/>
        <w:right w:val="none" w:sz="0" w:space="0" w:color="auto"/>
      </w:divBdr>
    </w:div>
    <w:div w:id="861163577">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877936819">
      <w:bodyDiv w:val="1"/>
      <w:marLeft w:val="0"/>
      <w:marRight w:val="0"/>
      <w:marTop w:val="0"/>
      <w:marBottom w:val="0"/>
      <w:divBdr>
        <w:top w:val="none" w:sz="0" w:space="0" w:color="auto"/>
        <w:left w:val="none" w:sz="0" w:space="0" w:color="auto"/>
        <w:bottom w:val="none" w:sz="0" w:space="0" w:color="auto"/>
        <w:right w:val="none" w:sz="0" w:space="0" w:color="auto"/>
      </w:divBdr>
    </w:div>
    <w:div w:id="905534403">
      <w:bodyDiv w:val="1"/>
      <w:marLeft w:val="0"/>
      <w:marRight w:val="0"/>
      <w:marTop w:val="0"/>
      <w:marBottom w:val="0"/>
      <w:divBdr>
        <w:top w:val="none" w:sz="0" w:space="0" w:color="auto"/>
        <w:left w:val="none" w:sz="0" w:space="0" w:color="auto"/>
        <w:bottom w:val="none" w:sz="0" w:space="0" w:color="auto"/>
        <w:right w:val="none" w:sz="0" w:space="0" w:color="auto"/>
      </w:divBdr>
    </w:div>
    <w:div w:id="905723730">
      <w:bodyDiv w:val="1"/>
      <w:marLeft w:val="0"/>
      <w:marRight w:val="0"/>
      <w:marTop w:val="0"/>
      <w:marBottom w:val="0"/>
      <w:divBdr>
        <w:top w:val="none" w:sz="0" w:space="0" w:color="auto"/>
        <w:left w:val="none" w:sz="0" w:space="0" w:color="auto"/>
        <w:bottom w:val="none" w:sz="0" w:space="0" w:color="auto"/>
        <w:right w:val="none" w:sz="0" w:space="0" w:color="auto"/>
      </w:divBdr>
    </w:div>
    <w:div w:id="912589283">
      <w:bodyDiv w:val="1"/>
      <w:marLeft w:val="0"/>
      <w:marRight w:val="0"/>
      <w:marTop w:val="0"/>
      <w:marBottom w:val="0"/>
      <w:divBdr>
        <w:top w:val="none" w:sz="0" w:space="0" w:color="auto"/>
        <w:left w:val="none" w:sz="0" w:space="0" w:color="auto"/>
        <w:bottom w:val="none" w:sz="0" w:space="0" w:color="auto"/>
        <w:right w:val="none" w:sz="0" w:space="0" w:color="auto"/>
      </w:divBdr>
    </w:div>
    <w:div w:id="918561115">
      <w:bodyDiv w:val="1"/>
      <w:marLeft w:val="0"/>
      <w:marRight w:val="0"/>
      <w:marTop w:val="0"/>
      <w:marBottom w:val="0"/>
      <w:divBdr>
        <w:top w:val="none" w:sz="0" w:space="0" w:color="auto"/>
        <w:left w:val="none" w:sz="0" w:space="0" w:color="auto"/>
        <w:bottom w:val="none" w:sz="0" w:space="0" w:color="auto"/>
        <w:right w:val="none" w:sz="0" w:space="0" w:color="auto"/>
      </w:divBdr>
    </w:div>
    <w:div w:id="928926586">
      <w:bodyDiv w:val="1"/>
      <w:marLeft w:val="0"/>
      <w:marRight w:val="0"/>
      <w:marTop w:val="0"/>
      <w:marBottom w:val="0"/>
      <w:divBdr>
        <w:top w:val="none" w:sz="0" w:space="0" w:color="auto"/>
        <w:left w:val="none" w:sz="0" w:space="0" w:color="auto"/>
        <w:bottom w:val="none" w:sz="0" w:space="0" w:color="auto"/>
        <w:right w:val="none" w:sz="0" w:space="0" w:color="auto"/>
      </w:divBdr>
    </w:div>
    <w:div w:id="931888088">
      <w:bodyDiv w:val="1"/>
      <w:marLeft w:val="0"/>
      <w:marRight w:val="0"/>
      <w:marTop w:val="0"/>
      <w:marBottom w:val="0"/>
      <w:divBdr>
        <w:top w:val="none" w:sz="0" w:space="0" w:color="auto"/>
        <w:left w:val="none" w:sz="0" w:space="0" w:color="auto"/>
        <w:bottom w:val="none" w:sz="0" w:space="0" w:color="auto"/>
        <w:right w:val="none" w:sz="0" w:space="0" w:color="auto"/>
      </w:divBdr>
    </w:div>
    <w:div w:id="946617098">
      <w:bodyDiv w:val="1"/>
      <w:marLeft w:val="0"/>
      <w:marRight w:val="0"/>
      <w:marTop w:val="0"/>
      <w:marBottom w:val="0"/>
      <w:divBdr>
        <w:top w:val="none" w:sz="0" w:space="0" w:color="auto"/>
        <w:left w:val="none" w:sz="0" w:space="0" w:color="auto"/>
        <w:bottom w:val="none" w:sz="0" w:space="0" w:color="auto"/>
        <w:right w:val="none" w:sz="0" w:space="0" w:color="auto"/>
      </w:divBdr>
    </w:div>
    <w:div w:id="955333039">
      <w:bodyDiv w:val="1"/>
      <w:marLeft w:val="0"/>
      <w:marRight w:val="0"/>
      <w:marTop w:val="0"/>
      <w:marBottom w:val="0"/>
      <w:divBdr>
        <w:top w:val="none" w:sz="0" w:space="0" w:color="auto"/>
        <w:left w:val="none" w:sz="0" w:space="0" w:color="auto"/>
        <w:bottom w:val="none" w:sz="0" w:space="0" w:color="auto"/>
        <w:right w:val="none" w:sz="0" w:space="0" w:color="auto"/>
      </w:divBdr>
    </w:div>
    <w:div w:id="981229295">
      <w:bodyDiv w:val="1"/>
      <w:marLeft w:val="0"/>
      <w:marRight w:val="0"/>
      <w:marTop w:val="0"/>
      <w:marBottom w:val="0"/>
      <w:divBdr>
        <w:top w:val="none" w:sz="0" w:space="0" w:color="auto"/>
        <w:left w:val="none" w:sz="0" w:space="0" w:color="auto"/>
        <w:bottom w:val="none" w:sz="0" w:space="0" w:color="auto"/>
        <w:right w:val="none" w:sz="0" w:space="0" w:color="auto"/>
      </w:divBdr>
    </w:div>
    <w:div w:id="986516297">
      <w:bodyDiv w:val="1"/>
      <w:marLeft w:val="0"/>
      <w:marRight w:val="0"/>
      <w:marTop w:val="0"/>
      <w:marBottom w:val="0"/>
      <w:divBdr>
        <w:top w:val="none" w:sz="0" w:space="0" w:color="auto"/>
        <w:left w:val="none" w:sz="0" w:space="0" w:color="auto"/>
        <w:bottom w:val="none" w:sz="0" w:space="0" w:color="auto"/>
        <w:right w:val="none" w:sz="0" w:space="0" w:color="auto"/>
      </w:divBdr>
    </w:div>
    <w:div w:id="1015884925">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41129711">
      <w:bodyDiv w:val="1"/>
      <w:marLeft w:val="0"/>
      <w:marRight w:val="0"/>
      <w:marTop w:val="0"/>
      <w:marBottom w:val="0"/>
      <w:divBdr>
        <w:top w:val="none" w:sz="0" w:space="0" w:color="auto"/>
        <w:left w:val="none" w:sz="0" w:space="0" w:color="auto"/>
        <w:bottom w:val="none" w:sz="0" w:space="0" w:color="auto"/>
        <w:right w:val="none" w:sz="0" w:space="0" w:color="auto"/>
      </w:divBdr>
    </w:div>
    <w:div w:id="1041444148">
      <w:bodyDiv w:val="1"/>
      <w:marLeft w:val="0"/>
      <w:marRight w:val="0"/>
      <w:marTop w:val="0"/>
      <w:marBottom w:val="0"/>
      <w:divBdr>
        <w:top w:val="none" w:sz="0" w:space="0" w:color="auto"/>
        <w:left w:val="none" w:sz="0" w:space="0" w:color="auto"/>
        <w:bottom w:val="none" w:sz="0" w:space="0" w:color="auto"/>
        <w:right w:val="none" w:sz="0" w:space="0" w:color="auto"/>
      </w:divBdr>
    </w:div>
    <w:div w:id="1063258626">
      <w:bodyDiv w:val="1"/>
      <w:marLeft w:val="0"/>
      <w:marRight w:val="0"/>
      <w:marTop w:val="0"/>
      <w:marBottom w:val="0"/>
      <w:divBdr>
        <w:top w:val="none" w:sz="0" w:space="0" w:color="auto"/>
        <w:left w:val="none" w:sz="0" w:space="0" w:color="auto"/>
        <w:bottom w:val="none" w:sz="0" w:space="0" w:color="auto"/>
        <w:right w:val="none" w:sz="0" w:space="0" w:color="auto"/>
      </w:divBdr>
    </w:div>
    <w:div w:id="1107047054">
      <w:bodyDiv w:val="1"/>
      <w:marLeft w:val="0"/>
      <w:marRight w:val="0"/>
      <w:marTop w:val="0"/>
      <w:marBottom w:val="0"/>
      <w:divBdr>
        <w:top w:val="none" w:sz="0" w:space="0" w:color="auto"/>
        <w:left w:val="none" w:sz="0" w:space="0" w:color="auto"/>
        <w:bottom w:val="none" w:sz="0" w:space="0" w:color="auto"/>
        <w:right w:val="none" w:sz="0" w:space="0" w:color="auto"/>
      </w:divBdr>
    </w:div>
    <w:div w:id="1121146500">
      <w:bodyDiv w:val="1"/>
      <w:marLeft w:val="0"/>
      <w:marRight w:val="0"/>
      <w:marTop w:val="0"/>
      <w:marBottom w:val="0"/>
      <w:divBdr>
        <w:top w:val="none" w:sz="0" w:space="0" w:color="auto"/>
        <w:left w:val="none" w:sz="0" w:space="0" w:color="auto"/>
        <w:bottom w:val="none" w:sz="0" w:space="0" w:color="auto"/>
        <w:right w:val="none" w:sz="0" w:space="0" w:color="auto"/>
      </w:divBdr>
    </w:div>
    <w:div w:id="1155149398">
      <w:bodyDiv w:val="1"/>
      <w:marLeft w:val="0"/>
      <w:marRight w:val="0"/>
      <w:marTop w:val="0"/>
      <w:marBottom w:val="0"/>
      <w:divBdr>
        <w:top w:val="none" w:sz="0" w:space="0" w:color="auto"/>
        <w:left w:val="none" w:sz="0" w:space="0" w:color="auto"/>
        <w:bottom w:val="none" w:sz="0" w:space="0" w:color="auto"/>
        <w:right w:val="none" w:sz="0" w:space="0" w:color="auto"/>
      </w:divBdr>
    </w:div>
    <w:div w:id="1161703672">
      <w:bodyDiv w:val="1"/>
      <w:marLeft w:val="0"/>
      <w:marRight w:val="0"/>
      <w:marTop w:val="0"/>
      <w:marBottom w:val="0"/>
      <w:divBdr>
        <w:top w:val="none" w:sz="0" w:space="0" w:color="auto"/>
        <w:left w:val="none" w:sz="0" w:space="0" w:color="auto"/>
        <w:bottom w:val="none" w:sz="0" w:space="0" w:color="auto"/>
        <w:right w:val="none" w:sz="0" w:space="0" w:color="auto"/>
      </w:divBdr>
    </w:div>
    <w:div w:id="1187332876">
      <w:bodyDiv w:val="1"/>
      <w:marLeft w:val="0"/>
      <w:marRight w:val="0"/>
      <w:marTop w:val="0"/>
      <w:marBottom w:val="0"/>
      <w:divBdr>
        <w:top w:val="none" w:sz="0" w:space="0" w:color="auto"/>
        <w:left w:val="none" w:sz="0" w:space="0" w:color="auto"/>
        <w:bottom w:val="none" w:sz="0" w:space="0" w:color="auto"/>
        <w:right w:val="none" w:sz="0" w:space="0" w:color="auto"/>
      </w:divBdr>
    </w:div>
    <w:div w:id="1226061600">
      <w:bodyDiv w:val="1"/>
      <w:marLeft w:val="0"/>
      <w:marRight w:val="0"/>
      <w:marTop w:val="0"/>
      <w:marBottom w:val="0"/>
      <w:divBdr>
        <w:top w:val="none" w:sz="0" w:space="0" w:color="auto"/>
        <w:left w:val="none" w:sz="0" w:space="0" w:color="auto"/>
        <w:bottom w:val="none" w:sz="0" w:space="0" w:color="auto"/>
        <w:right w:val="none" w:sz="0" w:space="0" w:color="auto"/>
      </w:divBdr>
      <w:divsChild>
        <w:div w:id="1180781125">
          <w:marLeft w:val="0"/>
          <w:marRight w:val="0"/>
          <w:marTop w:val="0"/>
          <w:marBottom w:val="0"/>
          <w:divBdr>
            <w:top w:val="none" w:sz="0" w:space="0" w:color="auto"/>
            <w:left w:val="none" w:sz="0" w:space="0" w:color="auto"/>
            <w:bottom w:val="none" w:sz="0" w:space="0" w:color="auto"/>
            <w:right w:val="none" w:sz="0" w:space="0" w:color="auto"/>
          </w:divBdr>
        </w:div>
      </w:divsChild>
    </w:div>
    <w:div w:id="1227761265">
      <w:bodyDiv w:val="1"/>
      <w:marLeft w:val="0"/>
      <w:marRight w:val="0"/>
      <w:marTop w:val="0"/>
      <w:marBottom w:val="0"/>
      <w:divBdr>
        <w:top w:val="none" w:sz="0" w:space="0" w:color="auto"/>
        <w:left w:val="none" w:sz="0" w:space="0" w:color="auto"/>
        <w:bottom w:val="none" w:sz="0" w:space="0" w:color="auto"/>
        <w:right w:val="none" w:sz="0" w:space="0" w:color="auto"/>
      </w:divBdr>
    </w:div>
    <w:div w:id="1244141469">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294404064">
      <w:bodyDiv w:val="1"/>
      <w:marLeft w:val="0"/>
      <w:marRight w:val="0"/>
      <w:marTop w:val="0"/>
      <w:marBottom w:val="0"/>
      <w:divBdr>
        <w:top w:val="none" w:sz="0" w:space="0" w:color="auto"/>
        <w:left w:val="none" w:sz="0" w:space="0" w:color="auto"/>
        <w:bottom w:val="none" w:sz="0" w:space="0" w:color="auto"/>
        <w:right w:val="none" w:sz="0" w:space="0" w:color="auto"/>
      </w:divBdr>
    </w:div>
    <w:div w:id="1294485218">
      <w:bodyDiv w:val="1"/>
      <w:marLeft w:val="0"/>
      <w:marRight w:val="0"/>
      <w:marTop w:val="0"/>
      <w:marBottom w:val="0"/>
      <w:divBdr>
        <w:top w:val="none" w:sz="0" w:space="0" w:color="auto"/>
        <w:left w:val="none" w:sz="0" w:space="0" w:color="auto"/>
        <w:bottom w:val="none" w:sz="0" w:space="0" w:color="auto"/>
        <w:right w:val="none" w:sz="0" w:space="0" w:color="auto"/>
      </w:divBdr>
    </w:div>
    <w:div w:id="1308241133">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347824109">
      <w:bodyDiv w:val="1"/>
      <w:marLeft w:val="0"/>
      <w:marRight w:val="0"/>
      <w:marTop w:val="0"/>
      <w:marBottom w:val="0"/>
      <w:divBdr>
        <w:top w:val="none" w:sz="0" w:space="0" w:color="auto"/>
        <w:left w:val="none" w:sz="0" w:space="0" w:color="auto"/>
        <w:bottom w:val="none" w:sz="0" w:space="0" w:color="auto"/>
        <w:right w:val="none" w:sz="0" w:space="0" w:color="auto"/>
      </w:divBdr>
    </w:div>
    <w:div w:id="1417242976">
      <w:bodyDiv w:val="1"/>
      <w:marLeft w:val="0"/>
      <w:marRight w:val="0"/>
      <w:marTop w:val="0"/>
      <w:marBottom w:val="0"/>
      <w:divBdr>
        <w:top w:val="none" w:sz="0" w:space="0" w:color="auto"/>
        <w:left w:val="none" w:sz="0" w:space="0" w:color="auto"/>
        <w:bottom w:val="none" w:sz="0" w:space="0" w:color="auto"/>
        <w:right w:val="none" w:sz="0" w:space="0" w:color="auto"/>
      </w:divBdr>
    </w:div>
    <w:div w:id="1421370237">
      <w:bodyDiv w:val="1"/>
      <w:marLeft w:val="0"/>
      <w:marRight w:val="0"/>
      <w:marTop w:val="0"/>
      <w:marBottom w:val="0"/>
      <w:divBdr>
        <w:top w:val="none" w:sz="0" w:space="0" w:color="auto"/>
        <w:left w:val="none" w:sz="0" w:space="0" w:color="auto"/>
        <w:bottom w:val="none" w:sz="0" w:space="0" w:color="auto"/>
        <w:right w:val="none" w:sz="0" w:space="0" w:color="auto"/>
      </w:divBdr>
    </w:div>
    <w:div w:id="1437408946">
      <w:bodyDiv w:val="1"/>
      <w:marLeft w:val="0"/>
      <w:marRight w:val="0"/>
      <w:marTop w:val="0"/>
      <w:marBottom w:val="0"/>
      <w:divBdr>
        <w:top w:val="none" w:sz="0" w:space="0" w:color="auto"/>
        <w:left w:val="none" w:sz="0" w:space="0" w:color="auto"/>
        <w:bottom w:val="none" w:sz="0" w:space="0" w:color="auto"/>
        <w:right w:val="none" w:sz="0" w:space="0" w:color="auto"/>
      </w:divBdr>
    </w:div>
    <w:div w:id="1460146530">
      <w:bodyDiv w:val="1"/>
      <w:marLeft w:val="0"/>
      <w:marRight w:val="0"/>
      <w:marTop w:val="0"/>
      <w:marBottom w:val="0"/>
      <w:divBdr>
        <w:top w:val="none" w:sz="0" w:space="0" w:color="auto"/>
        <w:left w:val="none" w:sz="0" w:space="0" w:color="auto"/>
        <w:bottom w:val="none" w:sz="0" w:space="0" w:color="auto"/>
        <w:right w:val="none" w:sz="0" w:space="0" w:color="auto"/>
      </w:divBdr>
    </w:div>
    <w:div w:id="1466124004">
      <w:bodyDiv w:val="1"/>
      <w:marLeft w:val="0"/>
      <w:marRight w:val="0"/>
      <w:marTop w:val="0"/>
      <w:marBottom w:val="0"/>
      <w:divBdr>
        <w:top w:val="none" w:sz="0" w:space="0" w:color="auto"/>
        <w:left w:val="none" w:sz="0" w:space="0" w:color="auto"/>
        <w:bottom w:val="none" w:sz="0" w:space="0" w:color="auto"/>
        <w:right w:val="none" w:sz="0" w:space="0" w:color="auto"/>
      </w:divBdr>
    </w:div>
    <w:div w:id="1466774033">
      <w:bodyDiv w:val="1"/>
      <w:marLeft w:val="0"/>
      <w:marRight w:val="0"/>
      <w:marTop w:val="0"/>
      <w:marBottom w:val="0"/>
      <w:divBdr>
        <w:top w:val="none" w:sz="0" w:space="0" w:color="auto"/>
        <w:left w:val="none" w:sz="0" w:space="0" w:color="auto"/>
        <w:bottom w:val="none" w:sz="0" w:space="0" w:color="auto"/>
        <w:right w:val="none" w:sz="0" w:space="0" w:color="auto"/>
      </w:divBdr>
    </w:div>
    <w:div w:id="1477257510">
      <w:bodyDiv w:val="1"/>
      <w:marLeft w:val="0"/>
      <w:marRight w:val="0"/>
      <w:marTop w:val="0"/>
      <w:marBottom w:val="0"/>
      <w:divBdr>
        <w:top w:val="none" w:sz="0" w:space="0" w:color="auto"/>
        <w:left w:val="none" w:sz="0" w:space="0" w:color="auto"/>
        <w:bottom w:val="none" w:sz="0" w:space="0" w:color="auto"/>
        <w:right w:val="none" w:sz="0" w:space="0" w:color="auto"/>
      </w:divBdr>
    </w:div>
    <w:div w:id="151128680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24435590">
      <w:bodyDiv w:val="1"/>
      <w:marLeft w:val="0"/>
      <w:marRight w:val="0"/>
      <w:marTop w:val="0"/>
      <w:marBottom w:val="0"/>
      <w:divBdr>
        <w:top w:val="none" w:sz="0" w:space="0" w:color="auto"/>
        <w:left w:val="none" w:sz="0" w:space="0" w:color="auto"/>
        <w:bottom w:val="none" w:sz="0" w:space="0" w:color="auto"/>
        <w:right w:val="none" w:sz="0" w:space="0" w:color="auto"/>
      </w:divBdr>
    </w:div>
    <w:div w:id="1547445566">
      <w:bodyDiv w:val="1"/>
      <w:marLeft w:val="0"/>
      <w:marRight w:val="0"/>
      <w:marTop w:val="0"/>
      <w:marBottom w:val="0"/>
      <w:divBdr>
        <w:top w:val="none" w:sz="0" w:space="0" w:color="auto"/>
        <w:left w:val="none" w:sz="0" w:space="0" w:color="auto"/>
        <w:bottom w:val="none" w:sz="0" w:space="0" w:color="auto"/>
        <w:right w:val="none" w:sz="0" w:space="0" w:color="auto"/>
      </w:divBdr>
    </w:div>
    <w:div w:id="1550800580">
      <w:bodyDiv w:val="1"/>
      <w:marLeft w:val="0"/>
      <w:marRight w:val="0"/>
      <w:marTop w:val="0"/>
      <w:marBottom w:val="0"/>
      <w:divBdr>
        <w:top w:val="none" w:sz="0" w:space="0" w:color="auto"/>
        <w:left w:val="none" w:sz="0" w:space="0" w:color="auto"/>
        <w:bottom w:val="none" w:sz="0" w:space="0" w:color="auto"/>
        <w:right w:val="none" w:sz="0" w:space="0" w:color="auto"/>
      </w:divBdr>
    </w:div>
    <w:div w:id="1570187630">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596279597">
      <w:bodyDiv w:val="1"/>
      <w:marLeft w:val="0"/>
      <w:marRight w:val="0"/>
      <w:marTop w:val="0"/>
      <w:marBottom w:val="0"/>
      <w:divBdr>
        <w:top w:val="none" w:sz="0" w:space="0" w:color="auto"/>
        <w:left w:val="none" w:sz="0" w:space="0" w:color="auto"/>
        <w:bottom w:val="none" w:sz="0" w:space="0" w:color="auto"/>
        <w:right w:val="none" w:sz="0" w:space="0" w:color="auto"/>
      </w:divBdr>
    </w:div>
    <w:div w:id="1606693037">
      <w:bodyDiv w:val="1"/>
      <w:marLeft w:val="0"/>
      <w:marRight w:val="0"/>
      <w:marTop w:val="0"/>
      <w:marBottom w:val="0"/>
      <w:divBdr>
        <w:top w:val="none" w:sz="0" w:space="0" w:color="auto"/>
        <w:left w:val="none" w:sz="0" w:space="0" w:color="auto"/>
        <w:bottom w:val="none" w:sz="0" w:space="0" w:color="auto"/>
        <w:right w:val="none" w:sz="0" w:space="0" w:color="auto"/>
      </w:divBdr>
    </w:div>
    <w:div w:id="1631977520">
      <w:bodyDiv w:val="1"/>
      <w:marLeft w:val="0"/>
      <w:marRight w:val="0"/>
      <w:marTop w:val="0"/>
      <w:marBottom w:val="0"/>
      <w:divBdr>
        <w:top w:val="none" w:sz="0" w:space="0" w:color="auto"/>
        <w:left w:val="none" w:sz="0" w:space="0" w:color="auto"/>
        <w:bottom w:val="none" w:sz="0" w:space="0" w:color="auto"/>
        <w:right w:val="none" w:sz="0" w:space="0" w:color="auto"/>
      </w:divBdr>
    </w:div>
    <w:div w:id="1648514200">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54407798">
      <w:bodyDiv w:val="1"/>
      <w:marLeft w:val="0"/>
      <w:marRight w:val="0"/>
      <w:marTop w:val="0"/>
      <w:marBottom w:val="0"/>
      <w:divBdr>
        <w:top w:val="none" w:sz="0" w:space="0" w:color="auto"/>
        <w:left w:val="none" w:sz="0" w:space="0" w:color="auto"/>
        <w:bottom w:val="none" w:sz="0" w:space="0" w:color="auto"/>
        <w:right w:val="none" w:sz="0" w:space="0" w:color="auto"/>
      </w:divBdr>
    </w:div>
    <w:div w:id="1658341576">
      <w:bodyDiv w:val="1"/>
      <w:marLeft w:val="0"/>
      <w:marRight w:val="0"/>
      <w:marTop w:val="0"/>
      <w:marBottom w:val="0"/>
      <w:divBdr>
        <w:top w:val="none" w:sz="0" w:space="0" w:color="auto"/>
        <w:left w:val="none" w:sz="0" w:space="0" w:color="auto"/>
        <w:bottom w:val="none" w:sz="0" w:space="0" w:color="auto"/>
        <w:right w:val="none" w:sz="0" w:space="0" w:color="auto"/>
      </w:divBdr>
    </w:div>
    <w:div w:id="1667245813">
      <w:bodyDiv w:val="1"/>
      <w:marLeft w:val="0"/>
      <w:marRight w:val="0"/>
      <w:marTop w:val="0"/>
      <w:marBottom w:val="0"/>
      <w:divBdr>
        <w:top w:val="none" w:sz="0" w:space="0" w:color="auto"/>
        <w:left w:val="none" w:sz="0" w:space="0" w:color="auto"/>
        <w:bottom w:val="none" w:sz="0" w:space="0" w:color="auto"/>
        <w:right w:val="none" w:sz="0" w:space="0" w:color="auto"/>
      </w:divBdr>
    </w:div>
    <w:div w:id="1667710234">
      <w:bodyDiv w:val="1"/>
      <w:marLeft w:val="0"/>
      <w:marRight w:val="0"/>
      <w:marTop w:val="0"/>
      <w:marBottom w:val="0"/>
      <w:divBdr>
        <w:top w:val="none" w:sz="0" w:space="0" w:color="auto"/>
        <w:left w:val="none" w:sz="0" w:space="0" w:color="auto"/>
        <w:bottom w:val="none" w:sz="0" w:space="0" w:color="auto"/>
        <w:right w:val="none" w:sz="0" w:space="0" w:color="auto"/>
      </w:divBdr>
    </w:div>
    <w:div w:id="1674720980">
      <w:bodyDiv w:val="1"/>
      <w:marLeft w:val="0"/>
      <w:marRight w:val="0"/>
      <w:marTop w:val="0"/>
      <w:marBottom w:val="0"/>
      <w:divBdr>
        <w:top w:val="none" w:sz="0" w:space="0" w:color="auto"/>
        <w:left w:val="none" w:sz="0" w:space="0" w:color="auto"/>
        <w:bottom w:val="none" w:sz="0" w:space="0" w:color="auto"/>
        <w:right w:val="none" w:sz="0" w:space="0" w:color="auto"/>
      </w:divBdr>
    </w:div>
    <w:div w:id="1692681100">
      <w:bodyDiv w:val="1"/>
      <w:marLeft w:val="0"/>
      <w:marRight w:val="0"/>
      <w:marTop w:val="0"/>
      <w:marBottom w:val="0"/>
      <w:divBdr>
        <w:top w:val="none" w:sz="0" w:space="0" w:color="auto"/>
        <w:left w:val="none" w:sz="0" w:space="0" w:color="auto"/>
        <w:bottom w:val="none" w:sz="0" w:space="0" w:color="auto"/>
        <w:right w:val="none" w:sz="0" w:space="0" w:color="auto"/>
      </w:divBdr>
      <w:divsChild>
        <w:div w:id="366301889">
          <w:marLeft w:val="0"/>
          <w:marRight w:val="0"/>
          <w:marTop w:val="0"/>
          <w:marBottom w:val="0"/>
          <w:divBdr>
            <w:top w:val="none" w:sz="0" w:space="0" w:color="auto"/>
            <w:left w:val="none" w:sz="0" w:space="0" w:color="auto"/>
            <w:bottom w:val="none" w:sz="0" w:space="0" w:color="auto"/>
            <w:right w:val="none" w:sz="0" w:space="0" w:color="auto"/>
          </w:divBdr>
          <w:divsChild>
            <w:div w:id="542907354">
              <w:marLeft w:val="0"/>
              <w:marRight w:val="0"/>
              <w:marTop w:val="0"/>
              <w:marBottom w:val="0"/>
              <w:divBdr>
                <w:top w:val="none" w:sz="0" w:space="0" w:color="auto"/>
                <w:left w:val="none" w:sz="0" w:space="0" w:color="auto"/>
                <w:bottom w:val="none" w:sz="0" w:space="0" w:color="auto"/>
                <w:right w:val="none" w:sz="0" w:space="0" w:color="auto"/>
              </w:divBdr>
              <w:divsChild>
                <w:div w:id="7424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2263">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701006048">
      <w:bodyDiv w:val="1"/>
      <w:marLeft w:val="0"/>
      <w:marRight w:val="0"/>
      <w:marTop w:val="0"/>
      <w:marBottom w:val="0"/>
      <w:divBdr>
        <w:top w:val="none" w:sz="0" w:space="0" w:color="auto"/>
        <w:left w:val="none" w:sz="0" w:space="0" w:color="auto"/>
        <w:bottom w:val="none" w:sz="0" w:space="0" w:color="auto"/>
        <w:right w:val="none" w:sz="0" w:space="0" w:color="auto"/>
      </w:divBdr>
    </w:div>
    <w:div w:id="1707944025">
      <w:bodyDiv w:val="1"/>
      <w:marLeft w:val="0"/>
      <w:marRight w:val="0"/>
      <w:marTop w:val="0"/>
      <w:marBottom w:val="0"/>
      <w:divBdr>
        <w:top w:val="none" w:sz="0" w:space="0" w:color="auto"/>
        <w:left w:val="none" w:sz="0" w:space="0" w:color="auto"/>
        <w:bottom w:val="none" w:sz="0" w:space="0" w:color="auto"/>
        <w:right w:val="none" w:sz="0" w:space="0" w:color="auto"/>
      </w:divBdr>
    </w:div>
    <w:div w:id="1713923875">
      <w:bodyDiv w:val="1"/>
      <w:marLeft w:val="0"/>
      <w:marRight w:val="0"/>
      <w:marTop w:val="0"/>
      <w:marBottom w:val="0"/>
      <w:divBdr>
        <w:top w:val="none" w:sz="0" w:space="0" w:color="auto"/>
        <w:left w:val="none" w:sz="0" w:space="0" w:color="auto"/>
        <w:bottom w:val="none" w:sz="0" w:space="0" w:color="auto"/>
        <w:right w:val="none" w:sz="0" w:space="0" w:color="auto"/>
      </w:divBdr>
    </w:div>
    <w:div w:id="1739938649">
      <w:bodyDiv w:val="1"/>
      <w:marLeft w:val="0"/>
      <w:marRight w:val="0"/>
      <w:marTop w:val="0"/>
      <w:marBottom w:val="0"/>
      <w:divBdr>
        <w:top w:val="none" w:sz="0" w:space="0" w:color="auto"/>
        <w:left w:val="none" w:sz="0" w:space="0" w:color="auto"/>
        <w:bottom w:val="none" w:sz="0" w:space="0" w:color="auto"/>
        <w:right w:val="none" w:sz="0" w:space="0" w:color="auto"/>
      </w:divBdr>
    </w:div>
    <w:div w:id="1775829475">
      <w:bodyDiv w:val="1"/>
      <w:marLeft w:val="0"/>
      <w:marRight w:val="0"/>
      <w:marTop w:val="0"/>
      <w:marBottom w:val="0"/>
      <w:divBdr>
        <w:top w:val="none" w:sz="0" w:space="0" w:color="auto"/>
        <w:left w:val="none" w:sz="0" w:space="0" w:color="auto"/>
        <w:bottom w:val="none" w:sz="0" w:space="0" w:color="auto"/>
        <w:right w:val="none" w:sz="0" w:space="0" w:color="auto"/>
      </w:divBdr>
    </w:div>
    <w:div w:id="1812282081">
      <w:bodyDiv w:val="1"/>
      <w:marLeft w:val="0"/>
      <w:marRight w:val="0"/>
      <w:marTop w:val="0"/>
      <w:marBottom w:val="0"/>
      <w:divBdr>
        <w:top w:val="none" w:sz="0" w:space="0" w:color="auto"/>
        <w:left w:val="none" w:sz="0" w:space="0" w:color="auto"/>
        <w:bottom w:val="none" w:sz="0" w:space="0" w:color="auto"/>
        <w:right w:val="none" w:sz="0" w:space="0" w:color="auto"/>
      </w:divBdr>
    </w:div>
    <w:div w:id="1815833642">
      <w:bodyDiv w:val="1"/>
      <w:marLeft w:val="0"/>
      <w:marRight w:val="0"/>
      <w:marTop w:val="0"/>
      <w:marBottom w:val="0"/>
      <w:divBdr>
        <w:top w:val="none" w:sz="0" w:space="0" w:color="auto"/>
        <w:left w:val="none" w:sz="0" w:space="0" w:color="auto"/>
        <w:bottom w:val="none" w:sz="0" w:space="0" w:color="auto"/>
        <w:right w:val="none" w:sz="0" w:space="0" w:color="auto"/>
      </w:divBdr>
    </w:div>
    <w:div w:id="1821457171">
      <w:bodyDiv w:val="1"/>
      <w:marLeft w:val="0"/>
      <w:marRight w:val="0"/>
      <w:marTop w:val="0"/>
      <w:marBottom w:val="0"/>
      <w:divBdr>
        <w:top w:val="none" w:sz="0" w:space="0" w:color="auto"/>
        <w:left w:val="none" w:sz="0" w:space="0" w:color="auto"/>
        <w:bottom w:val="none" w:sz="0" w:space="0" w:color="auto"/>
        <w:right w:val="none" w:sz="0" w:space="0" w:color="auto"/>
      </w:divBdr>
    </w:div>
    <w:div w:id="1843469137">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79202053">
      <w:bodyDiv w:val="1"/>
      <w:marLeft w:val="0"/>
      <w:marRight w:val="0"/>
      <w:marTop w:val="0"/>
      <w:marBottom w:val="0"/>
      <w:divBdr>
        <w:top w:val="none" w:sz="0" w:space="0" w:color="auto"/>
        <w:left w:val="none" w:sz="0" w:space="0" w:color="auto"/>
        <w:bottom w:val="none" w:sz="0" w:space="0" w:color="auto"/>
        <w:right w:val="none" w:sz="0" w:space="0" w:color="auto"/>
      </w:divBdr>
    </w:div>
    <w:div w:id="1898203167">
      <w:bodyDiv w:val="1"/>
      <w:marLeft w:val="0"/>
      <w:marRight w:val="0"/>
      <w:marTop w:val="0"/>
      <w:marBottom w:val="0"/>
      <w:divBdr>
        <w:top w:val="none" w:sz="0" w:space="0" w:color="auto"/>
        <w:left w:val="none" w:sz="0" w:space="0" w:color="auto"/>
        <w:bottom w:val="none" w:sz="0" w:space="0" w:color="auto"/>
        <w:right w:val="none" w:sz="0" w:space="0" w:color="auto"/>
      </w:divBdr>
    </w:div>
    <w:div w:id="1903128740">
      <w:bodyDiv w:val="1"/>
      <w:marLeft w:val="0"/>
      <w:marRight w:val="0"/>
      <w:marTop w:val="0"/>
      <w:marBottom w:val="0"/>
      <w:divBdr>
        <w:top w:val="none" w:sz="0" w:space="0" w:color="auto"/>
        <w:left w:val="none" w:sz="0" w:space="0" w:color="auto"/>
        <w:bottom w:val="none" w:sz="0" w:space="0" w:color="auto"/>
        <w:right w:val="none" w:sz="0" w:space="0" w:color="auto"/>
      </w:divBdr>
    </w:div>
    <w:div w:id="1911307475">
      <w:bodyDiv w:val="1"/>
      <w:marLeft w:val="0"/>
      <w:marRight w:val="0"/>
      <w:marTop w:val="0"/>
      <w:marBottom w:val="0"/>
      <w:divBdr>
        <w:top w:val="none" w:sz="0" w:space="0" w:color="auto"/>
        <w:left w:val="none" w:sz="0" w:space="0" w:color="auto"/>
        <w:bottom w:val="none" w:sz="0" w:space="0" w:color="auto"/>
        <w:right w:val="none" w:sz="0" w:space="0" w:color="auto"/>
      </w:divBdr>
    </w:div>
    <w:div w:id="1939438702">
      <w:bodyDiv w:val="1"/>
      <w:marLeft w:val="0"/>
      <w:marRight w:val="0"/>
      <w:marTop w:val="0"/>
      <w:marBottom w:val="0"/>
      <w:divBdr>
        <w:top w:val="none" w:sz="0" w:space="0" w:color="auto"/>
        <w:left w:val="none" w:sz="0" w:space="0" w:color="auto"/>
        <w:bottom w:val="none" w:sz="0" w:space="0" w:color="auto"/>
        <w:right w:val="none" w:sz="0" w:space="0" w:color="auto"/>
      </w:divBdr>
    </w:div>
    <w:div w:id="1945073402">
      <w:bodyDiv w:val="1"/>
      <w:marLeft w:val="0"/>
      <w:marRight w:val="0"/>
      <w:marTop w:val="0"/>
      <w:marBottom w:val="0"/>
      <w:divBdr>
        <w:top w:val="none" w:sz="0" w:space="0" w:color="auto"/>
        <w:left w:val="none" w:sz="0" w:space="0" w:color="auto"/>
        <w:bottom w:val="none" w:sz="0" w:space="0" w:color="auto"/>
        <w:right w:val="none" w:sz="0" w:space="0" w:color="auto"/>
      </w:divBdr>
    </w:div>
    <w:div w:id="1949463266">
      <w:bodyDiv w:val="1"/>
      <w:marLeft w:val="0"/>
      <w:marRight w:val="0"/>
      <w:marTop w:val="0"/>
      <w:marBottom w:val="0"/>
      <w:divBdr>
        <w:top w:val="none" w:sz="0" w:space="0" w:color="auto"/>
        <w:left w:val="none" w:sz="0" w:space="0" w:color="auto"/>
        <w:bottom w:val="none" w:sz="0" w:space="0" w:color="auto"/>
        <w:right w:val="none" w:sz="0" w:space="0" w:color="auto"/>
      </w:divBdr>
    </w:div>
    <w:div w:id="1976372943">
      <w:bodyDiv w:val="1"/>
      <w:marLeft w:val="0"/>
      <w:marRight w:val="0"/>
      <w:marTop w:val="0"/>
      <w:marBottom w:val="0"/>
      <w:divBdr>
        <w:top w:val="none" w:sz="0" w:space="0" w:color="auto"/>
        <w:left w:val="none" w:sz="0" w:space="0" w:color="auto"/>
        <w:bottom w:val="none" w:sz="0" w:space="0" w:color="auto"/>
        <w:right w:val="none" w:sz="0" w:space="0" w:color="auto"/>
      </w:divBdr>
    </w:div>
    <w:div w:id="2017421741">
      <w:bodyDiv w:val="1"/>
      <w:marLeft w:val="0"/>
      <w:marRight w:val="0"/>
      <w:marTop w:val="0"/>
      <w:marBottom w:val="0"/>
      <w:divBdr>
        <w:top w:val="none" w:sz="0" w:space="0" w:color="auto"/>
        <w:left w:val="none" w:sz="0" w:space="0" w:color="auto"/>
        <w:bottom w:val="none" w:sz="0" w:space="0" w:color="auto"/>
        <w:right w:val="none" w:sz="0" w:space="0" w:color="auto"/>
      </w:divBdr>
    </w:div>
    <w:div w:id="2049211594">
      <w:bodyDiv w:val="1"/>
      <w:marLeft w:val="0"/>
      <w:marRight w:val="0"/>
      <w:marTop w:val="0"/>
      <w:marBottom w:val="0"/>
      <w:divBdr>
        <w:top w:val="none" w:sz="0" w:space="0" w:color="auto"/>
        <w:left w:val="none" w:sz="0" w:space="0" w:color="auto"/>
        <w:bottom w:val="none" w:sz="0" w:space="0" w:color="auto"/>
        <w:right w:val="none" w:sz="0" w:space="0" w:color="auto"/>
      </w:divBdr>
    </w:div>
    <w:div w:id="2067337619">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 w:id="2101219087">
      <w:bodyDiv w:val="1"/>
      <w:marLeft w:val="0"/>
      <w:marRight w:val="0"/>
      <w:marTop w:val="0"/>
      <w:marBottom w:val="0"/>
      <w:divBdr>
        <w:top w:val="none" w:sz="0" w:space="0" w:color="auto"/>
        <w:left w:val="none" w:sz="0" w:space="0" w:color="auto"/>
        <w:bottom w:val="none" w:sz="0" w:space="0" w:color="auto"/>
        <w:right w:val="none" w:sz="0" w:space="0" w:color="auto"/>
      </w:divBdr>
    </w:div>
    <w:div w:id="2144619832">
      <w:bodyDiv w:val="1"/>
      <w:marLeft w:val="0"/>
      <w:marRight w:val="0"/>
      <w:marTop w:val="0"/>
      <w:marBottom w:val="0"/>
      <w:divBdr>
        <w:top w:val="none" w:sz="0" w:space="0" w:color="auto"/>
        <w:left w:val="none" w:sz="0" w:space="0" w:color="auto"/>
        <w:bottom w:val="none" w:sz="0" w:space="0" w:color="auto"/>
        <w:right w:val="none" w:sz="0" w:space="0" w:color="auto"/>
      </w:divBdr>
    </w:div>
    <w:div w:id="214546184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tiff"/><Relationship Id="rId18" Type="http://schemas.openxmlformats.org/officeDocument/2006/relationships/footer" Target="footer1.xml"/><Relationship Id="rId26" Type="http://schemas.openxmlformats.org/officeDocument/2006/relationships/hyperlink" Target="http://dx.doi.org/10.5194/gmd-11-4739-2018" TargetMode="External"/><Relationship Id="rId39" Type="http://schemas.openxmlformats.org/officeDocument/2006/relationships/hyperlink" Target="http://dx.doi.org/10.5194/bg-9-3757-2012" TargetMode="External"/><Relationship Id="rId21" Type="http://schemas.openxmlformats.org/officeDocument/2006/relationships/hyperlink" Target="http://www.cecill.info/index.en.html" TargetMode="External"/><Relationship Id="rId34" Type="http://schemas.openxmlformats.org/officeDocument/2006/relationships/hyperlink" Target="http://dx.doi.org/10.5194/bg-10-2011-2013" TargetMode="External"/><Relationship Id="rId42" Type="http://schemas.openxmlformats.org/officeDocument/2006/relationships/hyperlink" Target="http://dx.doi.org/10.5194/gmd-9-3569-2016" TargetMode="External"/><Relationship Id="rId47" Type="http://schemas.openxmlformats.org/officeDocument/2006/relationships/hyperlink" Target="http://dx.doi.org/10.1016/j.agrformet.2019.04.003" TargetMode="External"/><Relationship Id="rId50" Type="http://schemas.openxmlformats.org/officeDocument/2006/relationships/hyperlink" Target="http://dx.doi.org/10.1029/2012jg001960" TargetMode="External"/><Relationship Id="rId55" Type="http://schemas.openxmlformats.org/officeDocument/2006/relationships/hyperlink" Target="http://dx.doi.org/10.3390/rs6098923" TargetMode="External"/><Relationship Id="rId63" Type="http://schemas.openxmlformats.org/officeDocument/2006/relationships/theme" Target="theme/theme1.xml"/><Relationship Id="rId7" Type="http://schemas.openxmlformats.org/officeDocument/2006/relationships/hyperlink" Target="https://orchidas.lsce.ipsl.fr"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dx.doi.org/10.1016/j.agrformet.2007.11.012" TargetMode="External"/><Relationship Id="rId11" Type="http://schemas.microsoft.com/office/2016/09/relationships/commentsIds" Target="commentsIds.xml"/><Relationship Id="rId24" Type="http://schemas.openxmlformats.org/officeDocument/2006/relationships/hyperlink" Target="http://dx.doi.org/10.1111/j.1365-2486.2010.02269.x" TargetMode="External"/><Relationship Id="rId32" Type="http://schemas.openxmlformats.org/officeDocument/2006/relationships/hyperlink" Target="http://dx.doi.org/10.2134/agronj2003.1442" TargetMode="External"/><Relationship Id="rId37" Type="http://schemas.openxmlformats.org/officeDocument/2006/relationships/hyperlink" Target="http://dx.doi.org/10.1029/2003gb002199" TargetMode="External"/><Relationship Id="rId40" Type="http://schemas.openxmlformats.org/officeDocument/2006/relationships/hyperlink" Target="http://dx.doi.org/10.5194/gmd-7-2581-2014" TargetMode="External"/><Relationship Id="rId45" Type="http://schemas.openxmlformats.org/officeDocument/2006/relationships/hyperlink" Target="http://dx.doi.org/10.5194/gmd-9-3321-2016" TargetMode="External"/><Relationship Id="rId53" Type="http://schemas.openxmlformats.org/officeDocument/2006/relationships/hyperlink" Target="http://dx.doi.org/10.1029/2008jg000900" TargetMode="External"/><Relationship Id="rId58" Type="http://schemas.openxmlformats.org/officeDocument/2006/relationships/hyperlink" Target="http://dx.doi.org/10.1029/2010jg001544" TargetMode="External"/><Relationship Id="rId5" Type="http://schemas.openxmlformats.org/officeDocument/2006/relationships/footnotes" Target="footnotes.xml"/><Relationship Id="rId61" Type="http://schemas.openxmlformats.org/officeDocument/2006/relationships/hyperlink" Target="http://dx.doi.org/10.5194/bg-13-3245-2016" TargetMode="External"/><Relationship Id="rId1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hyperlink" Target="http://ameriflux.lbl.gov" TargetMode="External"/><Relationship Id="rId27" Type="http://schemas.openxmlformats.org/officeDocument/2006/relationships/hyperlink" Target="http://dx.doi.org/10.1111/gcb.13222" TargetMode="External"/><Relationship Id="rId30" Type="http://schemas.openxmlformats.org/officeDocument/2006/relationships/hyperlink" Target="http://dx.doi.org/10.1007/s00382-012-1636-1" TargetMode="External"/><Relationship Id="rId35" Type="http://schemas.openxmlformats.org/officeDocument/2006/relationships/hyperlink" Target="http://dx.doi.org/10.1175/jhm-402.1" TargetMode="External"/><Relationship Id="rId43" Type="http://schemas.openxmlformats.org/officeDocument/2006/relationships/hyperlink" Target="http://dx.doi.org/10.5194/hess-24-5203-2020" TargetMode="External"/><Relationship Id="rId48" Type="http://schemas.openxmlformats.org/officeDocument/2006/relationships/hyperlink" Target="http://dx.doi.org/10.5194/bg-11-7137-2014" TargetMode="External"/><Relationship Id="rId56" Type="http://schemas.openxmlformats.org/officeDocument/2006/relationships/hyperlink" Target="http://dx.doi.org/10.5194/bg-13-6363-2016" TargetMode="External"/><Relationship Id="rId8" Type="http://schemas.openxmlformats.org/officeDocument/2006/relationships/hyperlink" Target="http://www.ameriflux.lbl.gov" TargetMode="External"/><Relationship Id="rId51" Type="http://schemas.openxmlformats.org/officeDocument/2006/relationships/hyperlink" Target="http://dx.doi.org/10.1016/j.agrformet.2009.11.002" TargetMode="External"/><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header" Target="header1.xml"/><Relationship Id="rId25" Type="http://schemas.openxmlformats.org/officeDocument/2006/relationships/hyperlink" Target="http://dx.doi.org/10.1029/2018jg004938" TargetMode="External"/><Relationship Id="rId33" Type="http://schemas.openxmlformats.org/officeDocument/2006/relationships/hyperlink" Target="http://dx.doi.org/10.5194/bg-10-2011-2013" TargetMode="External"/><Relationship Id="rId38" Type="http://schemas.openxmlformats.org/officeDocument/2006/relationships/hyperlink" Target="http://dx.doi.org/10.1016/j.agrformet.2011.09.017" TargetMode="External"/><Relationship Id="rId46" Type="http://schemas.openxmlformats.org/officeDocument/2006/relationships/hyperlink" Target="http://dx.doi.org/10.1890/12-0893.1" TargetMode="External"/><Relationship Id="rId59" Type="http://schemas.openxmlformats.org/officeDocument/2006/relationships/hyperlink" Target="http://dx.doi.org/10.5194/gmd-12-4751-2019" TargetMode="External"/><Relationship Id="rId20" Type="http://schemas.openxmlformats.org/officeDocument/2006/relationships/image" Target="media/image5.png"/><Relationship Id="rId41" Type="http://schemas.openxmlformats.org/officeDocument/2006/relationships/hyperlink" Target="http://dx.doi.org/10.5194/bg-12-7185-2015" TargetMode="External"/><Relationship Id="rId54" Type="http://schemas.openxmlformats.org/officeDocument/2006/relationships/hyperlink" Target="http://dx.doi.org/10.1137/1.9780898717921"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hyperlink" Target="https://github.com/kashifmahmud/SW_US_semiarid" TargetMode="External"/><Relationship Id="rId28" Type="http://schemas.openxmlformats.org/officeDocument/2006/relationships/hyperlink" Target="http://dx.doi.org/10.1038/srep23113" TargetMode="External"/><Relationship Id="rId36" Type="http://schemas.openxmlformats.org/officeDocument/2006/relationships/hyperlink" Target="http://dx.doi.org/10.1007/s100870050043" TargetMode="External"/><Relationship Id="rId49" Type="http://schemas.openxmlformats.org/officeDocument/2006/relationships/hyperlink" Target="http://dx.doi.org/10.1029/2006gb002834" TargetMode="External"/><Relationship Id="rId57" Type="http://schemas.openxmlformats.org/officeDocument/2006/relationships/hyperlink" Target="http://dx.doi.org/10.1016/0168-1923(96)02330-1" TargetMode="External"/><Relationship Id="rId10" Type="http://schemas.microsoft.com/office/2011/relationships/commentsExtended" Target="commentsExtended.xml"/><Relationship Id="rId31" Type="http://schemas.openxmlformats.org/officeDocument/2006/relationships/hyperlink" Target="http://dx.doi.org/10.1088/1748-9326/aa5685" TargetMode="External"/><Relationship Id="rId44" Type="http://schemas.openxmlformats.org/officeDocument/2006/relationships/hyperlink" Target="http://dx.doi.org/10.1002/2014gb004931" TargetMode="External"/><Relationship Id="rId52" Type="http://schemas.openxmlformats.org/officeDocument/2006/relationships/hyperlink" Target="http://dx.doi.org/10.1002/2015jg003181" TargetMode="External"/><Relationship Id="rId60" Type="http://schemas.openxmlformats.org/officeDocument/2006/relationships/hyperlink" Target="http://dx.doi.org/10.5194/essd-7-157-2015" TargetMode="External"/><Relationship Id="rId4" Type="http://schemas.openxmlformats.org/officeDocument/2006/relationships/webSettings" Target="webSettings.xml"/><Relationship Id="rId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38</Pages>
  <Words>12768</Words>
  <Characters>72781</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Kashif Mahmud</cp:lastModifiedBy>
  <cp:revision>10</cp:revision>
  <dcterms:created xsi:type="dcterms:W3CDTF">2021-08-13T14:04:00Z</dcterms:created>
  <dcterms:modified xsi:type="dcterms:W3CDTF">2021-08-30T16:59:00Z</dcterms:modified>
</cp:coreProperties>
</file>